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pPr>
      <w:bookmarkStart w:colFirst="0" w:colLast="0" w:name="_jveterh3dr12" w:id="0"/>
      <w:bookmarkEnd w:id="0"/>
      <w:r w:rsidDel="00000000" w:rsidR="00000000" w:rsidRPr="00000000">
        <w:rPr>
          <w:rtl w:val="0"/>
        </w:rPr>
        <w:t xml:space="preserve">Hadoop Multi-Cluster Lab </w:t>
      </w:r>
    </w:p>
    <w:p w:rsidR="00000000" w:rsidDel="00000000" w:rsidP="00000000" w:rsidRDefault="00000000" w:rsidRPr="00000000" w14:paraId="00000002">
      <w:pPr>
        <w:rPr>
          <w:b w:val="1"/>
          <w:bCs w:val="1"/>
          <w:color w:val="073763"/>
          <w:sz w:val="28"/>
          <w:szCs w:val="28"/>
        </w:rPr>
      </w:pPr>
      <w:r w:rsidDel="00000000" w:rsidR="00000000" w:rsidRPr="00000000">
        <w:rPr>
          <w:b w:val="1"/>
          <w:bCs w:val="1"/>
          <w:color w:val="073763"/>
          <w:sz w:val="28"/>
          <w:szCs w:val="28"/>
          <w:rtl w:val="0"/>
        </w:rPr>
        <w:t xml:space="preserve">Mahnoor Adeel - 26913 | Zuha Aqib - 26106</w:t>
      </w:r>
    </w:p>
    <w:p w:rsidR="00000000" w:rsidDel="00000000" w:rsidP="00000000" w:rsidRDefault="00000000" w:rsidRPr="00000000" w14:paraId="00000003">
      <w:pPr>
        <w:pStyle w:val="Heading3"/>
        <w:rPr/>
      </w:pPr>
      <w:bookmarkStart w:colFirst="0" w:colLast="0" w:name="_wsfbq138ofau" w:id="1"/>
      <w:bookmarkEnd w:id="1"/>
      <w:r w:rsidDel="00000000" w:rsidR="00000000" w:rsidRPr="00000000">
        <w:rPr>
          <w:rtl w:val="0"/>
        </w:rPr>
        <w:t xml:space="preserve">Purpose</w:t>
      </w:r>
    </w:p>
    <w:p w:rsidR="00000000" w:rsidDel="00000000" w:rsidP="00000000" w:rsidRDefault="00000000" w:rsidRPr="00000000" w14:paraId="00000004">
      <w:pPr>
        <w:spacing w:after="240" w:before="240" w:lineRule="auto"/>
        <w:jc w:val="both"/>
        <w:rPr/>
      </w:pPr>
      <w:r w:rsidDel="00000000" w:rsidR="00000000" w:rsidRPr="00000000">
        <w:rPr>
          <w:rtl w:val="0"/>
        </w:rPr>
        <w:t xml:space="preserve">This lab sets up two independent Hadoop clusters for learning HDFS administration, YARN operations, and inter-cluster data transfer using </w:t>
      </w:r>
      <w:r w:rsidDel="00000000" w:rsidR="00000000" w:rsidRPr="00000000">
        <w:rPr>
          <w:i w:val="1"/>
          <w:iCs w:val="1"/>
          <w:rtl w:val="0"/>
        </w:rPr>
        <w:t xml:space="preserve">DistCp</w:t>
      </w:r>
      <w:r w:rsidDel="00000000" w:rsidR="00000000" w:rsidRPr="00000000">
        <w:rPr>
          <w:rtl w:val="0"/>
        </w:rPr>
      </w:r>
    </w:p>
    <w:p w:rsidR="00000000" w:rsidDel="00000000" w:rsidP="00000000" w:rsidRDefault="00000000" w:rsidRPr="00000000" w14:paraId="00000005">
      <w:pPr>
        <w:spacing w:after="240" w:before="240" w:lineRule="auto"/>
        <w:jc w:val="both"/>
        <w:rPr/>
      </w:pPr>
      <w:r w:rsidDel="00000000" w:rsidR="00000000" w:rsidRPr="00000000">
        <w:rPr>
          <w:color w:val="ee0000"/>
          <w:rtl w:val="0"/>
        </w:rPr>
        <w:t xml:space="preserve">Note:</w:t>
      </w:r>
      <w:r w:rsidDel="00000000" w:rsidR="00000000" w:rsidRPr="00000000">
        <w:rPr>
          <w:rtl w:val="0"/>
        </w:rPr>
        <w:t xml:space="preserve"> DistCp (Distributed Copy) is a Hadoop tool used for large-scale data copying between HDFS clusters (or between HDFS and compatible file systems such as S3, Azure Blob, etc.). It’s designed to efficiently copy massive datasets in a parallel, fault-tolerant manner using MapReduce.</w:t>
      </w:r>
    </w:p>
    <w:p w:rsidR="00000000" w:rsidDel="00000000" w:rsidP="00000000" w:rsidRDefault="00000000" w:rsidRPr="00000000" w14:paraId="00000006">
      <w:pPr>
        <w:pStyle w:val="Heading3"/>
        <w:rPr/>
      </w:pPr>
      <w:r w:rsidDel="00000000" w:rsidR="00000000" w:rsidRPr="00000000">
        <w:rPr>
          <w:rtl w:val="0"/>
        </w:rPr>
        <w:t xml:space="preserve">Prerequisites</w:t>
      </w:r>
    </w:p>
    <w:p w:rsidR="00000000" w:rsidDel="00000000" w:rsidP="00000000" w:rsidRDefault="00000000" w:rsidRPr="00000000" w14:paraId="00000007">
      <w:pPr>
        <w:numPr>
          <w:ilvl w:val="0"/>
          <w:numId w:val="4"/>
        </w:numPr>
        <w:spacing w:before="240" w:lineRule="auto"/>
        <w:ind w:left="720" w:hanging="360"/>
        <w:rPr/>
      </w:pPr>
      <w:r w:rsidDel="00000000" w:rsidR="00000000" w:rsidRPr="00000000">
        <w:rPr>
          <w:rtl w:val="0"/>
        </w:rPr>
        <w:t xml:space="preserve">Ubuntu host with Docker and Docker Compose installed</w:t>
      </w:r>
    </w:p>
    <w:p w:rsidR="00000000" w:rsidDel="00000000" w:rsidP="00000000" w:rsidRDefault="00000000" w:rsidRPr="00000000" w14:paraId="00000008">
      <w:pPr>
        <w:numPr>
          <w:ilvl w:val="0"/>
          <w:numId w:val="4"/>
        </w:numPr>
        <w:ind w:left="720" w:hanging="360"/>
        <w:rPr/>
      </w:pPr>
      <w:r w:rsidDel="00000000" w:rsidR="00000000" w:rsidRPr="00000000">
        <w:rPr>
          <w:rtl w:val="0"/>
        </w:rPr>
        <w:t xml:space="preserve">At least 16 GB RAM available</w:t>
      </w:r>
    </w:p>
    <w:p w:rsidR="00000000" w:rsidDel="00000000" w:rsidP="00000000" w:rsidRDefault="00000000" w:rsidRPr="00000000" w14:paraId="00000009">
      <w:pPr>
        <w:numPr>
          <w:ilvl w:val="0"/>
          <w:numId w:val="4"/>
        </w:numPr>
        <w:spacing w:after="240" w:lineRule="auto"/>
        <w:ind w:left="720" w:hanging="360"/>
        <w:rPr/>
      </w:pPr>
      <w:r w:rsidDel="00000000" w:rsidR="00000000" w:rsidRPr="00000000">
        <w:rPr>
          <w:rtl w:val="0"/>
        </w:rPr>
        <w:t xml:space="preserve">Ports 9870, 8088, 9970, 9088 should be free on your host</w:t>
      </w:r>
    </w:p>
    <w:p w:rsidR="00000000" w:rsidDel="00000000" w:rsidP="00000000" w:rsidRDefault="00000000" w:rsidRPr="00000000" w14:paraId="0000000A">
      <w:pPr>
        <w:pStyle w:val="Heading3"/>
        <w:rPr/>
      </w:pPr>
      <w:r w:rsidDel="00000000" w:rsidR="00000000" w:rsidRPr="00000000">
        <w:rPr>
          <w:rtl w:val="0"/>
        </w:rPr>
        <w:t xml:space="preserve">Setup Instructions – First we will create Cluster 1 and then Cluster 2</w:t>
      </w:r>
    </w:p>
    <w:p w:rsidR="00000000" w:rsidDel="00000000" w:rsidP="00000000" w:rsidRDefault="00000000" w:rsidRPr="00000000" w14:paraId="0000000B">
      <w:pPr>
        <w:pStyle w:val="Heading4"/>
        <w:rPr/>
      </w:pPr>
      <w:bookmarkStart w:colFirst="0" w:colLast="0" w:name="_vnfaraa1xixb" w:id="2"/>
      <w:bookmarkEnd w:id="2"/>
      <w:r w:rsidDel="00000000" w:rsidR="00000000" w:rsidRPr="00000000">
        <w:rPr>
          <w:rtl w:val="0"/>
        </w:rPr>
        <w:t xml:space="preserve">Step 1: Create Lab Directory</w:t>
      </w:r>
    </w:p>
    <w:p w:rsidR="00000000" w:rsidDel="00000000" w:rsidP="00000000" w:rsidRDefault="00000000" w:rsidRPr="00000000" w14:paraId="0000000C">
      <w:pPr>
        <w:numPr>
          <w:ilvl w:val="0"/>
          <w:numId w:val="7"/>
        </w:numPr>
        <w:spacing w:before="240" w:lineRule="auto"/>
        <w:ind w:left="720" w:hanging="360"/>
        <w:rPr>
          <w:color w:val="ee0000"/>
        </w:rPr>
      </w:pPr>
      <w:r w:rsidDel="00000000" w:rsidR="00000000" w:rsidRPr="00000000">
        <w:rPr>
          <w:color w:val="ee0000"/>
          <w:rtl w:val="0"/>
        </w:rPr>
        <w:t xml:space="preserve">mkdir -p ~/hadoop-multicluster-lab</w:t>
      </w:r>
    </w:p>
    <w:p w:rsidR="00000000" w:rsidDel="00000000" w:rsidP="00000000" w:rsidRDefault="00000000" w:rsidRPr="00000000" w14:paraId="0000000D">
      <w:pPr>
        <w:numPr>
          <w:ilvl w:val="0"/>
          <w:numId w:val="7"/>
        </w:numPr>
        <w:spacing w:after="240" w:lineRule="auto"/>
        <w:ind w:left="720" w:hanging="360"/>
        <w:rPr/>
      </w:pPr>
      <w:r w:rsidDel="00000000" w:rsidR="00000000" w:rsidRPr="00000000">
        <w:rPr>
          <w:color w:val="ee0000"/>
          <w:rtl w:val="0"/>
        </w:rPr>
        <w:t xml:space="preserve">cd ~/hadoop-multicluster-lab</w:t>
      </w:r>
      <w:r w:rsidDel="00000000" w:rsidR="00000000" w:rsidRPr="00000000">
        <w:rPr>
          <w:rtl w:val="0"/>
        </w:rPr>
      </w:r>
    </w:p>
    <w:p w:rsidR="00000000" w:rsidDel="00000000" w:rsidP="00000000" w:rsidRDefault="00000000" w:rsidRPr="00000000" w14:paraId="0000000E">
      <w:pPr>
        <w:pStyle w:val="Heading4"/>
        <w:rPr/>
      </w:pPr>
      <w:bookmarkStart w:colFirst="0" w:colLast="0" w:name="_32ympuecmgfp" w:id="3"/>
      <w:bookmarkEnd w:id="3"/>
      <w:r w:rsidDel="00000000" w:rsidR="00000000" w:rsidRPr="00000000">
        <w:rPr>
          <w:rtl w:val="0"/>
        </w:rPr>
        <w:t xml:space="preserve">Step 2: Create docker-compose-cluster1.yml</w:t>
      </w:r>
    </w:p>
    <w:p w:rsidR="00000000" w:rsidDel="00000000" w:rsidP="00000000" w:rsidRDefault="00000000" w:rsidRPr="00000000" w14:paraId="0000000F">
      <w:pPr>
        <w:spacing w:after="240" w:before="240" w:lineRule="auto"/>
        <w:rPr/>
      </w:pPr>
      <w:r w:rsidDel="00000000" w:rsidR="00000000" w:rsidRPr="00000000">
        <w:rPr>
          <w:rtl w:val="0"/>
        </w:rPr>
        <w:t xml:space="preserve">Save this file in </w:t>
      </w:r>
      <w:r w:rsidDel="00000000" w:rsidR="00000000" w:rsidRPr="00000000">
        <w:rPr>
          <w:rFonts w:ascii="Roboto Mono" w:cs="Roboto Mono" w:eastAsia="Roboto Mono" w:hAnsi="Roboto Mono"/>
          <w:rtl w:val="0"/>
        </w:rPr>
        <w:t xml:space="preserve">~/hadoop-multicluster-lab/docker-compose-cluster1.yml</w:t>
      </w:r>
      <w:r w:rsidDel="00000000" w:rsidR="00000000" w:rsidRPr="00000000">
        <w:rPr>
          <w:rtl w:val="0"/>
        </w:rPr>
        <w:t xml:space="preserve">:</w:t>
      </w:r>
    </w:p>
    <w:p w:rsidR="00000000" w:rsidDel="00000000" w:rsidP="00000000" w:rsidRDefault="00000000" w:rsidRPr="00000000" w14:paraId="00000010">
      <w:pPr>
        <w:numPr>
          <w:ilvl w:val="0"/>
          <w:numId w:val="7"/>
        </w:numPr>
        <w:spacing w:before="240" w:lineRule="auto"/>
        <w:ind w:left="720" w:hanging="360"/>
        <w:rPr>
          <w:color w:val="00b050"/>
        </w:rPr>
      </w:pPr>
      <w:r w:rsidDel="00000000" w:rsidR="00000000" w:rsidRPr="00000000">
        <w:rPr>
          <w:color w:val="00b050"/>
          <w:rtl w:val="0"/>
        </w:rPr>
        <w:t xml:space="preserve">version: "3.8"</w:t>
      </w:r>
    </w:p>
    <w:p w:rsidR="00000000" w:rsidDel="00000000" w:rsidP="00000000" w:rsidRDefault="00000000" w:rsidRPr="00000000" w14:paraId="00000011">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12">
      <w:pPr>
        <w:numPr>
          <w:ilvl w:val="0"/>
          <w:numId w:val="7"/>
        </w:numPr>
        <w:ind w:left="720" w:hanging="360"/>
        <w:rPr>
          <w:color w:val="00b050"/>
        </w:rPr>
      </w:pPr>
      <w:r w:rsidDel="00000000" w:rsidR="00000000" w:rsidRPr="00000000">
        <w:rPr>
          <w:color w:val="00b050"/>
          <w:rtl w:val="0"/>
        </w:rPr>
        <w:t xml:space="preserve">services:</w:t>
      </w:r>
    </w:p>
    <w:p w:rsidR="00000000" w:rsidDel="00000000" w:rsidP="00000000" w:rsidRDefault="00000000" w:rsidRPr="00000000" w14:paraId="00000013">
      <w:pPr>
        <w:numPr>
          <w:ilvl w:val="0"/>
          <w:numId w:val="7"/>
        </w:numPr>
        <w:ind w:left="720" w:hanging="360"/>
        <w:rPr>
          <w:color w:val="00b050"/>
        </w:rPr>
      </w:pPr>
      <w:r w:rsidDel="00000000" w:rsidR="00000000" w:rsidRPr="00000000">
        <w:rPr>
          <w:color w:val="00b050"/>
          <w:rtl w:val="0"/>
        </w:rPr>
        <w:t xml:space="preserve">  namenode-c1:</w:t>
      </w:r>
    </w:p>
    <w:p w:rsidR="00000000" w:rsidDel="00000000" w:rsidP="00000000" w:rsidRDefault="00000000" w:rsidRPr="00000000" w14:paraId="00000014">
      <w:pPr>
        <w:numPr>
          <w:ilvl w:val="0"/>
          <w:numId w:val="7"/>
        </w:numPr>
        <w:ind w:left="720" w:hanging="360"/>
        <w:rPr>
          <w:color w:val="00b050"/>
        </w:rPr>
      </w:pPr>
      <w:r w:rsidDel="00000000" w:rsidR="00000000" w:rsidRPr="00000000">
        <w:rPr>
          <w:color w:val="00b050"/>
          <w:rtl w:val="0"/>
        </w:rPr>
        <w:t xml:space="preserve">    image: bde2020/hadoop-namenode:2.0.0-hadoop3.2.1-java8</w:t>
      </w:r>
    </w:p>
    <w:p w:rsidR="00000000" w:rsidDel="00000000" w:rsidP="00000000" w:rsidRDefault="00000000" w:rsidRPr="00000000" w14:paraId="00000015">
      <w:pPr>
        <w:numPr>
          <w:ilvl w:val="0"/>
          <w:numId w:val="7"/>
        </w:numPr>
        <w:ind w:left="720" w:hanging="360"/>
        <w:rPr>
          <w:color w:val="00b050"/>
        </w:rPr>
      </w:pPr>
      <w:r w:rsidDel="00000000" w:rsidR="00000000" w:rsidRPr="00000000">
        <w:rPr>
          <w:color w:val="00b050"/>
          <w:rtl w:val="0"/>
        </w:rPr>
        <w:t xml:space="preserve">    container_name: namenode-c1</w:t>
      </w:r>
    </w:p>
    <w:p w:rsidR="00000000" w:rsidDel="00000000" w:rsidP="00000000" w:rsidRDefault="00000000" w:rsidRPr="00000000" w14:paraId="00000016">
      <w:pPr>
        <w:numPr>
          <w:ilvl w:val="0"/>
          <w:numId w:val="7"/>
        </w:numPr>
        <w:ind w:left="720" w:hanging="360"/>
        <w:rPr>
          <w:color w:val="00b050"/>
        </w:rPr>
      </w:pPr>
      <w:r w:rsidDel="00000000" w:rsidR="00000000" w:rsidRPr="00000000">
        <w:rPr>
          <w:color w:val="00b050"/>
          <w:rtl w:val="0"/>
        </w:rPr>
        <w:t xml:space="preserve">    hostname: namenode-c1</w:t>
      </w:r>
    </w:p>
    <w:p w:rsidR="00000000" w:rsidDel="00000000" w:rsidP="00000000" w:rsidRDefault="00000000" w:rsidRPr="00000000" w14:paraId="00000017">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18">
      <w:pPr>
        <w:numPr>
          <w:ilvl w:val="0"/>
          <w:numId w:val="7"/>
        </w:numPr>
        <w:ind w:left="720" w:hanging="360"/>
        <w:rPr>
          <w:color w:val="00b050"/>
        </w:rPr>
      </w:pPr>
      <w:r w:rsidDel="00000000" w:rsidR="00000000" w:rsidRPr="00000000">
        <w:rPr>
          <w:color w:val="00b050"/>
          <w:rtl w:val="0"/>
        </w:rPr>
        <w:t xml:space="preserve">      - "9870:9870"</w:t>
      </w:r>
    </w:p>
    <w:p w:rsidR="00000000" w:rsidDel="00000000" w:rsidP="00000000" w:rsidRDefault="00000000" w:rsidRPr="00000000" w14:paraId="00000019">
      <w:pPr>
        <w:numPr>
          <w:ilvl w:val="0"/>
          <w:numId w:val="7"/>
        </w:numPr>
        <w:ind w:left="720" w:hanging="360"/>
        <w:rPr>
          <w:color w:val="00b050"/>
        </w:rPr>
      </w:pPr>
      <w:r w:rsidDel="00000000" w:rsidR="00000000" w:rsidRPr="00000000">
        <w:rPr>
          <w:color w:val="00b050"/>
          <w:rtl w:val="0"/>
        </w:rPr>
        <w:t xml:space="preserve">      - "8020:8020"</w:t>
      </w:r>
    </w:p>
    <w:p w:rsidR="00000000" w:rsidDel="00000000" w:rsidP="00000000" w:rsidRDefault="00000000" w:rsidRPr="00000000" w14:paraId="0000001A">
      <w:pPr>
        <w:numPr>
          <w:ilvl w:val="0"/>
          <w:numId w:val="7"/>
        </w:numPr>
        <w:ind w:left="720" w:hanging="360"/>
        <w:rPr>
          <w:color w:val="00b050"/>
        </w:rPr>
      </w:pPr>
      <w:r w:rsidDel="00000000" w:rsidR="00000000" w:rsidRPr="00000000">
        <w:rPr>
          <w:color w:val="00b050"/>
          <w:rtl w:val="0"/>
        </w:rPr>
        <w:t xml:space="preserve">    volumes:</w:t>
      </w:r>
    </w:p>
    <w:p w:rsidR="00000000" w:rsidDel="00000000" w:rsidP="00000000" w:rsidRDefault="00000000" w:rsidRPr="00000000" w14:paraId="0000001B">
      <w:pPr>
        <w:numPr>
          <w:ilvl w:val="0"/>
          <w:numId w:val="7"/>
        </w:numPr>
        <w:ind w:left="720" w:hanging="360"/>
        <w:rPr>
          <w:color w:val="00b050"/>
        </w:rPr>
      </w:pPr>
      <w:r w:rsidDel="00000000" w:rsidR="00000000" w:rsidRPr="00000000">
        <w:rPr>
          <w:color w:val="00b050"/>
          <w:rtl w:val="0"/>
        </w:rPr>
        <w:t xml:space="preserve">      - ./cluster1-data/namenode:/hadoop/dfs/name</w:t>
      </w:r>
    </w:p>
    <w:p w:rsidR="00000000" w:rsidDel="00000000" w:rsidP="00000000" w:rsidRDefault="00000000" w:rsidRPr="00000000" w14:paraId="0000001C">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1D">
      <w:pPr>
        <w:numPr>
          <w:ilvl w:val="0"/>
          <w:numId w:val="7"/>
        </w:numPr>
        <w:ind w:left="720" w:hanging="360"/>
        <w:rPr>
          <w:color w:val="00b050"/>
        </w:rPr>
      </w:pPr>
      <w:r w:rsidDel="00000000" w:rsidR="00000000" w:rsidRPr="00000000">
        <w:rPr>
          <w:color w:val="00b050"/>
          <w:rtl w:val="0"/>
        </w:rPr>
        <w:t xml:space="preserve">      - CLUSTER_NAME=hadoop-cluster-1</w:t>
      </w:r>
    </w:p>
    <w:p w:rsidR="00000000" w:rsidDel="00000000" w:rsidP="00000000" w:rsidRDefault="00000000" w:rsidRPr="00000000" w14:paraId="0000001E">
      <w:pPr>
        <w:numPr>
          <w:ilvl w:val="0"/>
          <w:numId w:val="7"/>
        </w:numPr>
        <w:ind w:left="720" w:hanging="360"/>
        <w:rPr>
          <w:color w:val="00b050"/>
        </w:rPr>
      </w:pPr>
      <w:r w:rsidDel="00000000" w:rsidR="00000000" w:rsidRPr="00000000">
        <w:rPr>
          <w:color w:val="00b050"/>
          <w:rtl w:val="0"/>
        </w:rPr>
        <w:t xml:space="preserve">      - CORE_CONF_fs_defaultFS=hdfs://namenode-c1:8020</w:t>
      </w:r>
    </w:p>
    <w:p w:rsidR="00000000" w:rsidDel="00000000" w:rsidP="00000000" w:rsidRDefault="00000000" w:rsidRPr="00000000" w14:paraId="0000001F">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20">
      <w:pPr>
        <w:numPr>
          <w:ilvl w:val="0"/>
          <w:numId w:val="7"/>
        </w:numPr>
        <w:ind w:left="720" w:hanging="360"/>
        <w:rPr>
          <w:color w:val="00b050"/>
        </w:rPr>
      </w:pPr>
      <w:r w:rsidDel="00000000" w:rsidR="00000000" w:rsidRPr="00000000">
        <w:rPr>
          <w:color w:val="00b050"/>
          <w:rtl w:val="0"/>
        </w:rPr>
        <w:t xml:space="preserve">      - cluster1-net</w:t>
      </w:r>
    </w:p>
    <w:p w:rsidR="00000000" w:rsidDel="00000000" w:rsidP="00000000" w:rsidRDefault="00000000" w:rsidRPr="00000000" w14:paraId="00000021">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22">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23">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24">
      <w:pPr>
        <w:numPr>
          <w:ilvl w:val="0"/>
          <w:numId w:val="7"/>
        </w:numPr>
        <w:ind w:left="720" w:hanging="360"/>
        <w:rPr>
          <w:color w:val="00b050"/>
        </w:rPr>
      </w:pPr>
      <w:r w:rsidDel="00000000" w:rsidR="00000000" w:rsidRPr="00000000">
        <w:rPr>
          <w:color w:val="00b050"/>
          <w:rtl w:val="0"/>
        </w:rPr>
        <w:t xml:space="preserve">  datanode1-c1:</w:t>
      </w:r>
    </w:p>
    <w:p w:rsidR="00000000" w:rsidDel="00000000" w:rsidP="00000000" w:rsidRDefault="00000000" w:rsidRPr="00000000" w14:paraId="00000025">
      <w:pPr>
        <w:numPr>
          <w:ilvl w:val="0"/>
          <w:numId w:val="7"/>
        </w:numPr>
        <w:ind w:left="720" w:hanging="360"/>
        <w:rPr>
          <w:color w:val="00b050"/>
        </w:rPr>
      </w:pPr>
      <w:r w:rsidDel="00000000" w:rsidR="00000000" w:rsidRPr="00000000">
        <w:rPr>
          <w:color w:val="00b050"/>
          <w:rtl w:val="0"/>
        </w:rPr>
        <w:t xml:space="preserve">    image: bde2020/hadoop-datanode:2.0.0-hadoop3.2.1-java8</w:t>
      </w:r>
    </w:p>
    <w:p w:rsidR="00000000" w:rsidDel="00000000" w:rsidP="00000000" w:rsidRDefault="00000000" w:rsidRPr="00000000" w14:paraId="00000026">
      <w:pPr>
        <w:numPr>
          <w:ilvl w:val="0"/>
          <w:numId w:val="7"/>
        </w:numPr>
        <w:ind w:left="720" w:hanging="360"/>
        <w:rPr>
          <w:color w:val="00b050"/>
        </w:rPr>
      </w:pPr>
      <w:r w:rsidDel="00000000" w:rsidR="00000000" w:rsidRPr="00000000">
        <w:rPr>
          <w:color w:val="00b050"/>
          <w:rtl w:val="0"/>
        </w:rPr>
        <w:t xml:space="preserve">    container_name: datanode1-c1</w:t>
      </w:r>
    </w:p>
    <w:p w:rsidR="00000000" w:rsidDel="00000000" w:rsidP="00000000" w:rsidRDefault="00000000" w:rsidRPr="00000000" w14:paraId="00000027">
      <w:pPr>
        <w:numPr>
          <w:ilvl w:val="0"/>
          <w:numId w:val="7"/>
        </w:numPr>
        <w:ind w:left="720" w:hanging="360"/>
        <w:rPr>
          <w:color w:val="00b050"/>
        </w:rPr>
      </w:pPr>
      <w:r w:rsidDel="00000000" w:rsidR="00000000" w:rsidRPr="00000000">
        <w:rPr>
          <w:color w:val="00b050"/>
          <w:rtl w:val="0"/>
        </w:rPr>
        <w:t xml:space="preserve">    hostname: datanode1-c1</w:t>
      </w:r>
    </w:p>
    <w:p w:rsidR="00000000" w:rsidDel="00000000" w:rsidP="00000000" w:rsidRDefault="00000000" w:rsidRPr="00000000" w14:paraId="00000028">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029">
      <w:pPr>
        <w:numPr>
          <w:ilvl w:val="0"/>
          <w:numId w:val="7"/>
        </w:numPr>
        <w:ind w:left="720" w:hanging="360"/>
        <w:rPr>
          <w:color w:val="00b050"/>
        </w:rPr>
      </w:pPr>
      <w:r w:rsidDel="00000000" w:rsidR="00000000" w:rsidRPr="00000000">
        <w:rPr>
          <w:color w:val="00b050"/>
          <w:rtl w:val="0"/>
        </w:rPr>
        <w:t xml:space="preserve">      - namenode-c1</w:t>
      </w:r>
    </w:p>
    <w:p w:rsidR="00000000" w:rsidDel="00000000" w:rsidP="00000000" w:rsidRDefault="00000000" w:rsidRPr="00000000" w14:paraId="0000002A">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2B">
      <w:pPr>
        <w:numPr>
          <w:ilvl w:val="0"/>
          <w:numId w:val="7"/>
        </w:numPr>
        <w:ind w:left="720" w:hanging="360"/>
        <w:rPr>
          <w:color w:val="00b050"/>
        </w:rPr>
      </w:pPr>
      <w:r w:rsidDel="00000000" w:rsidR="00000000" w:rsidRPr="00000000">
        <w:rPr>
          <w:color w:val="00b050"/>
          <w:rtl w:val="0"/>
        </w:rPr>
        <w:t xml:space="preserve">      - "9864:9864"</w:t>
      </w:r>
    </w:p>
    <w:p w:rsidR="00000000" w:rsidDel="00000000" w:rsidP="00000000" w:rsidRDefault="00000000" w:rsidRPr="00000000" w14:paraId="0000002C">
      <w:pPr>
        <w:numPr>
          <w:ilvl w:val="0"/>
          <w:numId w:val="7"/>
        </w:numPr>
        <w:ind w:left="720" w:hanging="360"/>
        <w:rPr>
          <w:color w:val="00b050"/>
        </w:rPr>
      </w:pPr>
      <w:r w:rsidDel="00000000" w:rsidR="00000000" w:rsidRPr="00000000">
        <w:rPr>
          <w:color w:val="00b050"/>
          <w:rtl w:val="0"/>
        </w:rPr>
        <w:t xml:space="preserve">    volumes:</w:t>
      </w:r>
    </w:p>
    <w:p w:rsidR="00000000" w:rsidDel="00000000" w:rsidP="00000000" w:rsidRDefault="00000000" w:rsidRPr="00000000" w14:paraId="0000002D">
      <w:pPr>
        <w:numPr>
          <w:ilvl w:val="0"/>
          <w:numId w:val="7"/>
        </w:numPr>
        <w:ind w:left="720" w:hanging="360"/>
        <w:rPr>
          <w:color w:val="00b050"/>
        </w:rPr>
      </w:pPr>
      <w:r w:rsidDel="00000000" w:rsidR="00000000" w:rsidRPr="00000000">
        <w:rPr>
          <w:color w:val="00b050"/>
          <w:rtl w:val="0"/>
        </w:rPr>
        <w:t xml:space="preserve">      - ./cluster1-data/datanode1:/hadoop/dfs/data</w:t>
      </w:r>
    </w:p>
    <w:p w:rsidR="00000000" w:rsidDel="00000000" w:rsidP="00000000" w:rsidRDefault="00000000" w:rsidRPr="00000000" w14:paraId="0000002E">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2F">
      <w:pPr>
        <w:numPr>
          <w:ilvl w:val="0"/>
          <w:numId w:val="7"/>
        </w:numPr>
        <w:ind w:left="720" w:hanging="360"/>
        <w:rPr>
          <w:color w:val="00b050"/>
        </w:rPr>
      </w:pPr>
      <w:r w:rsidDel="00000000" w:rsidR="00000000" w:rsidRPr="00000000">
        <w:rPr>
          <w:color w:val="00b050"/>
          <w:rtl w:val="0"/>
        </w:rPr>
        <w:t xml:space="preserve">      - CORE_CONF_fs_defaultFS=hdfs://namenode-c1:8020</w:t>
      </w:r>
    </w:p>
    <w:p w:rsidR="00000000" w:rsidDel="00000000" w:rsidP="00000000" w:rsidRDefault="00000000" w:rsidRPr="00000000" w14:paraId="00000030">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31">
      <w:pPr>
        <w:numPr>
          <w:ilvl w:val="0"/>
          <w:numId w:val="7"/>
        </w:numPr>
        <w:ind w:left="720" w:hanging="360"/>
        <w:rPr>
          <w:color w:val="00b050"/>
        </w:rPr>
      </w:pPr>
      <w:r w:rsidDel="00000000" w:rsidR="00000000" w:rsidRPr="00000000">
        <w:rPr>
          <w:color w:val="00b050"/>
          <w:rtl w:val="0"/>
        </w:rPr>
        <w:t xml:space="preserve">      - cluster1-net</w:t>
      </w:r>
    </w:p>
    <w:p w:rsidR="00000000" w:rsidDel="00000000" w:rsidP="00000000" w:rsidRDefault="00000000" w:rsidRPr="00000000" w14:paraId="00000032">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33">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34">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35">
      <w:pPr>
        <w:numPr>
          <w:ilvl w:val="0"/>
          <w:numId w:val="7"/>
        </w:numPr>
        <w:ind w:left="720" w:hanging="360"/>
        <w:rPr>
          <w:color w:val="00b050"/>
        </w:rPr>
      </w:pPr>
      <w:r w:rsidDel="00000000" w:rsidR="00000000" w:rsidRPr="00000000">
        <w:rPr>
          <w:color w:val="00b050"/>
          <w:rtl w:val="0"/>
        </w:rPr>
        <w:t xml:space="preserve">  datanode2-c1:</w:t>
      </w:r>
    </w:p>
    <w:p w:rsidR="00000000" w:rsidDel="00000000" w:rsidP="00000000" w:rsidRDefault="00000000" w:rsidRPr="00000000" w14:paraId="00000036">
      <w:pPr>
        <w:numPr>
          <w:ilvl w:val="0"/>
          <w:numId w:val="7"/>
        </w:numPr>
        <w:ind w:left="720" w:hanging="360"/>
        <w:rPr>
          <w:color w:val="00b050"/>
        </w:rPr>
      </w:pPr>
      <w:r w:rsidDel="00000000" w:rsidR="00000000" w:rsidRPr="00000000">
        <w:rPr>
          <w:color w:val="00b050"/>
          <w:rtl w:val="0"/>
        </w:rPr>
        <w:t xml:space="preserve">    image: bde2020/hadoop-datanode:2.0.0-hadoop3.2.1-java8</w:t>
      </w:r>
    </w:p>
    <w:p w:rsidR="00000000" w:rsidDel="00000000" w:rsidP="00000000" w:rsidRDefault="00000000" w:rsidRPr="00000000" w14:paraId="00000037">
      <w:pPr>
        <w:numPr>
          <w:ilvl w:val="0"/>
          <w:numId w:val="7"/>
        </w:numPr>
        <w:ind w:left="720" w:hanging="360"/>
        <w:rPr>
          <w:color w:val="00b050"/>
        </w:rPr>
      </w:pPr>
      <w:r w:rsidDel="00000000" w:rsidR="00000000" w:rsidRPr="00000000">
        <w:rPr>
          <w:color w:val="00b050"/>
          <w:rtl w:val="0"/>
        </w:rPr>
        <w:t xml:space="preserve">    container_name: datanode2-c1</w:t>
      </w:r>
    </w:p>
    <w:p w:rsidR="00000000" w:rsidDel="00000000" w:rsidP="00000000" w:rsidRDefault="00000000" w:rsidRPr="00000000" w14:paraId="00000038">
      <w:pPr>
        <w:numPr>
          <w:ilvl w:val="0"/>
          <w:numId w:val="7"/>
        </w:numPr>
        <w:ind w:left="720" w:hanging="360"/>
        <w:rPr>
          <w:color w:val="00b050"/>
        </w:rPr>
      </w:pPr>
      <w:r w:rsidDel="00000000" w:rsidR="00000000" w:rsidRPr="00000000">
        <w:rPr>
          <w:color w:val="00b050"/>
          <w:rtl w:val="0"/>
        </w:rPr>
        <w:t xml:space="preserve">    hostname: datanode2-c1</w:t>
      </w:r>
    </w:p>
    <w:p w:rsidR="00000000" w:rsidDel="00000000" w:rsidP="00000000" w:rsidRDefault="00000000" w:rsidRPr="00000000" w14:paraId="00000039">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03A">
      <w:pPr>
        <w:numPr>
          <w:ilvl w:val="0"/>
          <w:numId w:val="7"/>
        </w:numPr>
        <w:ind w:left="720" w:hanging="360"/>
        <w:rPr>
          <w:color w:val="00b050"/>
        </w:rPr>
      </w:pPr>
      <w:r w:rsidDel="00000000" w:rsidR="00000000" w:rsidRPr="00000000">
        <w:rPr>
          <w:color w:val="00b050"/>
          <w:rtl w:val="0"/>
        </w:rPr>
        <w:t xml:space="preserve">      - namenode-c1</w:t>
      </w:r>
    </w:p>
    <w:p w:rsidR="00000000" w:rsidDel="00000000" w:rsidP="00000000" w:rsidRDefault="00000000" w:rsidRPr="00000000" w14:paraId="0000003B">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3C">
      <w:pPr>
        <w:numPr>
          <w:ilvl w:val="0"/>
          <w:numId w:val="7"/>
        </w:numPr>
        <w:ind w:left="720" w:hanging="360"/>
        <w:rPr>
          <w:color w:val="00b050"/>
        </w:rPr>
      </w:pPr>
      <w:r w:rsidDel="00000000" w:rsidR="00000000" w:rsidRPr="00000000">
        <w:rPr>
          <w:color w:val="00b050"/>
          <w:rtl w:val="0"/>
        </w:rPr>
        <w:t xml:space="preserve">      - "9865:9864"</w:t>
      </w:r>
    </w:p>
    <w:p w:rsidR="00000000" w:rsidDel="00000000" w:rsidP="00000000" w:rsidRDefault="00000000" w:rsidRPr="00000000" w14:paraId="0000003D">
      <w:pPr>
        <w:numPr>
          <w:ilvl w:val="0"/>
          <w:numId w:val="7"/>
        </w:numPr>
        <w:ind w:left="720" w:hanging="360"/>
        <w:rPr>
          <w:color w:val="00b050"/>
        </w:rPr>
      </w:pPr>
      <w:r w:rsidDel="00000000" w:rsidR="00000000" w:rsidRPr="00000000">
        <w:rPr>
          <w:color w:val="00b050"/>
          <w:rtl w:val="0"/>
        </w:rPr>
        <w:t xml:space="preserve">    volumes:</w:t>
      </w:r>
    </w:p>
    <w:p w:rsidR="00000000" w:rsidDel="00000000" w:rsidP="00000000" w:rsidRDefault="00000000" w:rsidRPr="00000000" w14:paraId="0000003E">
      <w:pPr>
        <w:numPr>
          <w:ilvl w:val="0"/>
          <w:numId w:val="7"/>
        </w:numPr>
        <w:ind w:left="720" w:hanging="360"/>
        <w:rPr>
          <w:color w:val="00b050"/>
        </w:rPr>
      </w:pPr>
      <w:r w:rsidDel="00000000" w:rsidR="00000000" w:rsidRPr="00000000">
        <w:rPr>
          <w:color w:val="00b050"/>
          <w:rtl w:val="0"/>
        </w:rPr>
        <w:t xml:space="preserve">      - ./cluster1-data/datanode2:/hadoop/dfs/data</w:t>
      </w:r>
    </w:p>
    <w:p w:rsidR="00000000" w:rsidDel="00000000" w:rsidP="00000000" w:rsidRDefault="00000000" w:rsidRPr="00000000" w14:paraId="0000003F">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40">
      <w:pPr>
        <w:numPr>
          <w:ilvl w:val="0"/>
          <w:numId w:val="7"/>
        </w:numPr>
        <w:ind w:left="720" w:hanging="360"/>
        <w:rPr>
          <w:color w:val="00b050"/>
        </w:rPr>
      </w:pPr>
      <w:r w:rsidDel="00000000" w:rsidR="00000000" w:rsidRPr="00000000">
        <w:rPr>
          <w:color w:val="00b050"/>
          <w:rtl w:val="0"/>
        </w:rPr>
        <w:t xml:space="preserve">      - CORE_CONF_fs_defaultFS=hdfs://namenode-c1:8020</w:t>
      </w:r>
    </w:p>
    <w:p w:rsidR="00000000" w:rsidDel="00000000" w:rsidP="00000000" w:rsidRDefault="00000000" w:rsidRPr="00000000" w14:paraId="00000041">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42">
      <w:pPr>
        <w:numPr>
          <w:ilvl w:val="0"/>
          <w:numId w:val="7"/>
        </w:numPr>
        <w:ind w:left="720" w:hanging="360"/>
        <w:rPr>
          <w:color w:val="00b050"/>
        </w:rPr>
      </w:pPr>
      <w:r w:rsidDel="00000000" w:rsidR="00000000" w:rsidRPr="00000000">
        <w:rPr>
          <w:color w:val="00b050"/>
          <w:rtl w:val="0"/>
        </w:rPr>
        <w:t xml:space="preserve">      - cluster1-net</w:t>
      </w:r>
    </w:p>
    <w:p w:rsidR="00000000" w:rsidDel="00000000" w:rsidP="00000000" w:rsidRDefault="00000000" w:rsidRPr="00000000" w14:paraId="00000043">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44">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45">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46">
      <w:pPr>
        <w:numPr>
          <w:ilvl w:val="0"/>
          <w:numId w:val="7"/>
        </w:numPr>
        <w:ind w:left="720" w:hanging="360"/>
        <w:rPr>
          <w:color w:val="00b050"/>
        </w:rPr>
      </w:pPr>
      <w:r w:rsidDel="00000000" w:rsidR="00000000" w:rsidRPr="00000000">
        <w:rPr>
          <w:color w:val="00b050"/>
          <w:rtl w:val="0"/>
        </w:rPr>
        <w:t xml:space="preserve">  datanode3-c1:</w:t>
      </w:r>
    </w:p>
    <w:p w:rsidR="00000000" w:rsidDel="00000000" w:rsidP="00000000" w:rsidRDefault="00000000" w:rsidRPr="00000000" w14:paraId="00000047">
      <w:pPr>
        <w:numPr>
          <w:ilvl w:val="0"/>
          <w:numId w:val="7"/>
        </w:numPr>
        <w:ind w:left="720" w:hanging="360"/>
        <w:rPr>
          <w:color w:val="00b050"/>
        </w:rPr>
      </w:pPr>
      <w:r w:rsidDel="00000000" w:rsidR="00000000" w:rsidRPr="00000000">
        <w:rPr>
          <w:color w:val="00b050"/>
          <w:rtl w:val="0"/>
        </w:rPr>
        <w:t xml:space="preserve">    image: bde2020/hadoop-datanode:2.0.0-hadoop3.2.1-java8</w:t>
      </w:r>
    </w:p>
    <w:p w:rsidR="00000000" w:rsidDel="00000000" w:rsidP="00000000" w:rsidRDefault="00000000" w:rsidRPr="00000000" w14:paraId="00000048">
      <w:pPr>
        <w:numPr>
          <w:ilvl w:val="0"/>
          <w:numId w:val="7"/>
        </w:numPr>
        <w:ind w:left="720" w:hanging="360"/>
        <w:rPr>
          <w:color w:val="00b050"/>
        </w:rPr>
      </w:pPr>
      <w:r w:rsidDel="00000000" w:rsidR="00000000" w:rsidRPr="00000000">
        <w:rPr>
          <w:color w:val="00b050"/>
          <w:rtl w:val="0"/>
        </w:rPr>
        <w:t xml:space="preserve">    container_name: datanode3-c1</w:t>
      </w:r>
    </w:p>
    <w:p w:rsidR="00000000" w:rsidDel="00000000" w:rsidP="00000000" w:rsidRDefault="00000000" w:rsidRPr="00000000" w14:paraId="00000049">
      <w:pPr>
        <w:numPr>
          <w:ilvl w:val="0"/>
          <w:numId w:val="7"/>
        </w:numPr>
        <w:ind w:left="720" w:hanging="360"/>
        <w:rPr>
          <w:color w:val="00b050"/>
        </w:rPr>
      </w:pPr>
      <w:r w:rsidDel="00000000" w:rsidR="00000000" w:rsidRPr="00000000">
        <w:rPr>
          <w:color w:val="00b050"/>
          <w:rtl w:val="0"/>
        </w:rPr>
        <w:t xml:space="preserve">    hostname: datanode3-c1</w:t>
      </w:r>
    </w:p>
    <w:p w:rsidR="00000000" w:rsidDel="00000000" w:rsidP="00000000" w:rsidRDefault="00000000" w:rsidRPr="00000000" w14:paraId="0000004A">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04B">
      <w:pPr>
        <w:numPr>
          <w:ilvl w:val="0"/>
          <w:numId w:val="7"/>
        </w:numPr>
        <w:ind w:left="720" w:hanging="360"/>
        <w:rPr>
          <w:color w:val="00b050"/>
        </w:rPr>
      </w:pPr>
      <w:r w:rsidDel="00000000" w:rsidR="00000000" w:rsidRPr="00000000">
        <w:rPr>
          <w:color w:val="00b050"/>
          <w:rtl w:val="0"/>
        </w:rPr>
        <w:t xml:space="preserve">      - namenode-c1</w:t>
      </w:r>
    </w:p>
    <w:p w:rsidR="00000000" w:rsidDel="00000000" w:rsidP="00000000" w:rsidRDefault="00000000" w:rsidRPr="00000000" w14:paraId="0000004C">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4D">
      <w:pPr>
        <w:numPr>
          <w:ilvl w:val="0"/>
          <w:numId w:val="7"/>
        </w:numPr>
        <w:ind w:left="720" w:hanging="360"/>
        <w:rPr>
          <w:color w:val="00b050"/>
        </w:rPr>
      </w:pPr>
      <w:r w:rsidDel="00000000" w:rsidR="00000000" w:rsidRPr="00000000">
        <w:rPr>
          <w:color w:val="00b050"/>
          <w:rtl w:val="0"/>
        </w:rPr>
        <w:t xml:space="preserve">      - "9866:9864"</w:t>
      </w:r>
    </w:p>
    <w:p w:rsidR="00000000" w:rsidDel="00000000" w:rsidP="00000000" w:rsidRDefault="00000000" w:rsidRPr="00000000" w14:paraId="0000004E">
      <w:pPr>
        <w:numPr>
          <w:ilvl w:val="0"/>
          <w:numId w:val="7"/>
        </w:numPr>
        <w:ind w:left="720" w:hanging="360"/>
        <w:rPr>
          <w:color w:val="00b050"/>
        </w:rPr>
      </w:pPr>
      <w:r w:rsidDel="00000000" w:rsidR="00000000" w:rsidRPr="00000000">
        <w:rPr>
          <w:color w:val="00b050"/>
          <w:rtl w:val="0"/>
        </w:rPr>
        <w:t xml:space="preserve">    volumes:</w:t>
      </w:r>
    </w:p>
    <w:p w:rsidR="00000000" w:rsidDel="00000000" w:rsidP="00000000" w:rsidRDefault="00000000" w:rsidRPr="00000000" w14:paraId="0000004F">
      <w:pPr>
        <w:numPr>
          <w:ilvl w:val="0"/>
          <w:numId w:val="7"/>
        </w:numPr>
        <w:ind w:left="720" w:hanging="360"/>
        <w:rPr>
          <w:color w:val="00b050"/>
        </w:rPr>
      </w:pPr>
      <w:r w:rsidDel="00000000" w:rsidR="00000000" w:rsidRPr="00000000">
        <w:rPr>
          <w:color w:val="00b050"/>
          <w:rtl w:val="0"/>
        </w:rPr>
        <w:t xml:space="preserve">      - ./cluster1-data/datanode3:/hadoop/dfs/data</w:t>
      </w:r>
    </w:p>
    <w:p w:rsidR="00000000" w:rsidDel="00000000" w:rsidP="00000000" w:rsidRDefault="00000000" w:rsidRPr="00000000" w14:paraId="00000050">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51">
      <w:pPr>
        <w:numPr>
          <w:ilvl w:val="0"/>
          <w:numId w:val="7"/>
        </w:numPr>
        <w:ind w:left="720" w:hanging="360"/>
        <w:rPr>
          <w:color w:val="00b050"/>
        </w:rPr>
      </w:pPr>
      <w:r w:rsidDel="00000000" w:rsidR="00000000" w:rsidRPr="00000000">
        <w:rPr>
          <w:color w:val="00b050"/>
          <w:rtl w:val="0"/>
        </w:rPr>
        <w:t xml:space="preserve">      - CORE_CONF_fs_defaultFS=hdfs://namenode-c1:8020</w:t>
      </w:r>
    </w:p>
    <w:p w:rsidR="00000000" w:rsidDel="00000000" w:rsidP="00000000" w:rsidRDefault="00000000" w:rsidRPr="00000000" w14:paraId="00000052">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53">
      <w:pPr>
        <w:numPr>
          <w:ilvl w:val="0"/>
          <w:numId w:val="7"/>
        </w:numPr>
        <w:ind w:left="720" w:hanging="360"/>
        <w:rPr>
          <w:color w:val="00b050"/>
        </w:rPr>
      </w:pPr>
      <w:r w:rsidDel="00000000" w:rsidR="00000000" w:rsidRPr="00000000">
        <w:rPr>
          <w:color w:val="00b050"/>
          <w:rtl w:val="0"/>
        </w:rPr>
        <w:t xml:space="preserve">      - cluster1-net</w:t>
      </w:r>
    </w:p>
    <w:p w:rsidR="00000000" w:rsidDel="00000000" w:rsidP="00000000" w:rsidRDefault="00000000" w:rsidRPr="00000000" w14:paraId="00000054">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55">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56">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57">
      <w:pPr>
        <w:numPr>
          <w:ilvl w:val="0"/>
          <w:numId w:val="7"/>
        </w:numPr>
        <w:ind w:left="720" w:hanging="360"/>
        <w:rPr>
          <w:color w:val="00b050"/>
        </w:rPr>
      </w:pPr>
      <w:r w:rsidDel="00000000" w:rsidR="00000000" w:rsidRPr="00000000">
        <w:rPr>
          <w:color w:val="00b050"/>
          <w:rtl w:val="0"/>
        </w:rPr>
        <w:t xml:space="preserve">  resourcemanager-c1:</w:t>
      </w:r>
    </w:p>
    <w:p w:rsidR="00000000" w:rsidDel="00000000" w:rsidP="00000000" w:rsidRDefault="00000000" w:rsidRPr="00000000" w14:paraId="00000058">
      <w:pPr>
        <w:numPr>
          <w:ilvl w:val="0"/>
          <w:numId w:val="7"/>
        </w:numPr>
        <w:ind w:left="720" w:hanging="360"/>
        <w:rPr>
          <w:color w:val="00b050"/>
        </w:rPr>
      </w:pPr>
      <w:r w:rsidDel="00000000" w:rsidR="00000000" w:rsidRPr="00000000">
        <w:rPr>
          <w:color w:val="00b050"/>
          <w:rtl w:val="0"/>
        </w:rPr>
        <w:t xml:space="preserve">    image: bde2020/hadoop-resourcemanager:2.0.0-hadoop3.2.1-java8</w:t>
      </w:r>
    </w:p>
    <w:p w:rsidR="00000000" w:rsidDel="00000000" w:rsidP="00000000" w:rsidRDefault="00000000" w:rsidRPr="00000000" w14:paraId="00000059">
      <w:pPr>
        <w:numPr>
          <w:ilvl w:val="0"/>
          <w:numId w:val="7"/>
        </w:numPr>
        <w:ind w:left="720" w:hanging="360"/>
        <w:rPr>
          <w:color w:val="00b050"/>
        </w:rPr>
      </w:pPr>
      <w:r w:rsidDel="00000000" w:rsidR="00000000" w:rsidRPr="00000000">
        <w:rPr>
          <w:color w:val="00b050"/>
          <w:rtl w:val="0"/>
        </w:rPr>
        <w:t xml:space="preserve">    container_name: resourcemanager-c1</w:t>
      </w:r>
    </w:p>
    <w:p w:rsidR="00000000" w:rsidDel="00000000" w:rsidP="00000000" w:rsidRDefault="00000000" w:rsidRPr="00000000" w14:paraId="0000005A">
      <w:pPr>
        <w:numPr>
          <w:ilvl w:val="0"/>
          <w:numId w:val="7"/>
        </w:numPr>
        <w:ind w:left="720" w:hanging="360"/>
        <w:rPr>
          <w:color w:val="00b050"/>
        </w:rPr>
      </w:pPr>
      <w:r w:rsidDel="00000000" w:rsidR="00000000" w:rsidRPr="00000000">
        <w:rPr>
          <w:color w:val="00b050"/>
          <w:rtl w:val="0"/>
        </w:rPr>
        <w:t xml:space="preserve">    hostname: resourcemanager-c1</w:t>
      </w:r>
    </w:p>
    <w:p w:rsidR="00000000" w:rsidDel="00000000" w:rsidP="00000000" w:rsidRDefault="00000000" w:rsidRPr="00000000" w14:paraId="0000005B">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5C">
      <w:pPr>
        <w:numPr>
          <w:ilvl w:val="0"/>
          <w:numId w:val="7"/>
        </w:numPr>
        <w:ind w:left="720" w:hanging="360"/>
        <w:rPr>
          <w:color w:val="00b050"/>
        </w:rPr>
      </w:pPr>
      <w:r w:rsidDel="00000000" w:rsidR="00000000" w:rsidRPr="00000000">
        <w:rPr>
          <w:color w:val="00b050"/>
          <w:rtl w:val="0"/>
        </w:rPr>
        <w:t xml:space="preserve">      - "8088:8088"</w:t>
      </w:r>
    </w:p>
    <w:p w:rsidR="00000000" w:rsidDel="00000000" w:rsidP="00000000" w:rsidRDefault="00000000" w:rsidRPr="00000000" w14:paraId="0000005D">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05E">
      <w:pPr>
        <w:numPr>
          <w:ilvl w:val="0"/>
          <w:numId w:val="7"/>
        </w:numPr>
        <w:ind w:left="720" w:hanging="360"/>
        <w:rPr>
          <w:color w:val="00b050"/>
        </w:rPr>
      </w:pPr>
      <w:r w:rsidDel="00000000" w:rsidR="00000000" w:rsidRPr="00000000">
        <w:rPr>
          <w:color w:val="00b050"/>
          <w:rtl w:val="0"/>
        </w:rPr>
        <w:t xml:space="preserve">      - namenode-c1</w:t>
      </w:r>
    </w:p>
    <w:p w:rsidR="00000000" w:rsidDel="00000000" w:rsidP="00000000" w:rsidRDefault="00000000" w:rsidRPr="00000000" w14:paraId="0000005F">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60">
      <w:pPr>
        <w:numPr>
          <w:ilvl w:val="0"/>
          <w:numId w:val="7"/>
        </w:numPr>
        <w:ind w:left="720" w:hanging="360"/>
        <w:rPr>
          <w:color w:val="00b050"/>
        </w:rPr>
      </w:pPr>
      <w:r w:rsidDel="00000000" w:rsidR="00000000" w:rsidRPr="00000000">
        <w:rPr>
          <w:color w:val="00b050"/>
          <w:rtl w:val="0"/>
        </w:rPr>
        <w:t xml:space="preserve">      - CORE_CONF_fs_defaultFS=hdfs://namenode-c1:8020</w:t>
      </w:r>
    </w:p>
    <w:p w:rsidR="00000000" w:rsidDel="00000000" w:rsidP="00000000" w:rsidRDefault="00000000" w:rsidRPr="00000000" w14:paraId="00000061">
      <w:pPr>
        <w:numPr>
          <w:ilvl w:val="0"/>
          <w:numId w:val="7"/>
        </w:numPr>
        <w:ind w:left="720" w:hanging="360"/>
        <w:rPr>
          <w:color w:val="00b050"/>
        </w:rPr>
      </w:pPr>
      <w:r w:rsidDel="00000000" w:rsidR="00000000" w:rsidRPr="00000000">
        <w:rPr>
          <w:color w:val="00b050"/>
          <w:rtl w:val="0"/>
        </w:rPr>
        <w:t xml:space="preserve">      - YARN_CONF_yarn_resourcemanager_hostname=resourcemanager-c1</w:t>
      </w:r>
    </w:p>
    <w:p w:rsidR="00000000" w:rsidDel="00000000" w:rsidP="00000000" w:rsidRDefault="00000000" w:rsidRPr="00000000" w14:paraId="00000062">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63">
      <w:pPr>
        <w:numPr>
          <w:ilvl w:val="0"/>
          <w:numId w:val="7"/>
        </w:numPr>
        <w:ind w:left="720" w:hanging="360"/>
        <w:rPr>
          <w:color w:val="00b050"/>
        </w:rPr>
      </w:pPr>
      <w:r w:rsidDel="00000000" w:rsidR="00000000" w:rsidRPr="00000000">
        <w:rPr>
          <w:color w:val="00b050"/>
          <w:rtl w:val="0"/>
        </w:rPr>
        <w:t xml:space="preserve">      - cluster1-net</w:t>
      </w:r>
    </w:p>
    <w:p w:rsidR="00000000" w:rsidDel="00000000" w:rsidP="00000000" w:rsidRDefault="00000000" w:rsidRPr="00000000" w14:paraId="00000064">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65">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66">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67">
      <w:pPr>
        <w:numPr>
          <w:ilvl w:val="0"/>
          <w:numId w:val="7"/>
        </w:numPr>
        <w:ind w:left="720" w:hanging="360"/>
        <w:rPr>
          <w:color w:val="00b050"/>
        </w:rPr>
      </w:pPr>
      <w:r w:rsidDel="00000000" w:rsidR="00000000" w:rsidRPr="00000000">
        <w:rPr>
          <w:color w:val="00b050"/>
          <w:rtl w:val="0"/>
        </w:rPr>
        <w:t xml:space="preserve">  nodemanager1-c1:</w:t>
      </w:r>
    </w:p>
    <w:p w:rsidR="00000000" w:rsidDel="00000000" w:rsidP="00000000" w:rsidRDefault="00000000" w:rsidRPr="00000000" w14:paraId="00000068">
      <w:pPr>
        <w:numPr>
          <w:ilvl w:val="0"/>
          <w:numId w:val="7"/>
        </w:numPr>
        <w:ind w:left="720" w:hanging="360"/>
        <w:rPr>
          <w:color w:val="00b050"/>
        </w:rPr>
      </w:pPr>
      <w:r w:rsidDel="00000000" w:rsidR="00000000" w:rsidRPr="00000000">
        <w:rPr>
          <w:color w:val="00b050"/>
          <w:rtl w:val="0"/>
        </w:rPr>
        <w:t xml:space="preserve">    image: bde2020/hadoop-nodemanager:2.0.0-hadoop3.2.1-java8</w:t>
      </w:r>
    </w:p>
    <w:p w:rsidR="00000000" w:rsidDel="00000000" w:rsidP="00000000" w:rsidRDefault="00000000" w:rsidRPr="00000000" w14:paraId="00000069">
      <w:pPr>
        <w:numPr>
          <w:ilvl w:val="0"/>
          <w:numId w:val="7"/>
        </w:numPr>
        <w:ind w:left="720" w:hanging="360"/>
        <w:rPr>
          <w:color w:val="00b050"/>
        </w:rPr>
      </w:pPr>
      <w:r w:rsidDel="00000000" w:rsidR="00000000" w:rsidRPr="00000000">
        <w:rPr>
          <w:color w:val="00b050"/>
          <w:rtl w:val="0"/>
        </w:rPr>
        <w:t xml:space="preserve">    container_name: nodemanager1-c1</w:t>
      </w:r>
    </w:p>
    <w:p w:rsidR="00000000" w:rsidDel="00000000" w:rsidP="00000000" w:rsidRDefault="00000000" w:rsidRPr="00000000" w14:paraId="0000006A">
      <w:pPr>
        <w:numPr>
          <w:ilvl w:val="0"/>
          <w:numId w:val="7"/>
        </w:numPr>
        <w:ind w:left="720" w:hanging="360"/>
        <w:rPr>
          <w:color w:val="00b050"/>
        </w:rPr>
      </w:pPr>
      <w:r w:rsidDel="00000000" w:rsidR="00000000" w:rsidRPr="00000000">
        <w:rPr>
          <w:color w:val="00b050"/>
          <w:rtl w:val="0"/>
        </w:rPr>
        <w:t xml:space="preserve">    hostname: nodemanager1-c1</w:t>
      </w:r>
    </w:p>
    <w:p w:rsidR="00000000" w:rsidDel="00000000" w:rsidP="00000000" w:rsidRDefault="00000000" w:rsidRPr="00000000" w14:paraId="0000006B">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06C">
      <w:pPr>
        <w:numPr>
          <w:ilvl w:val="0"/>
          <w:numId w:val="7"/>
        </w:numPr>
        <w:ind w:left="720" w:hanging="360"/>
        <w:rPr>
          <w:color w:val="00b050"/>
        </w:rPr>
      </w:pPr>
      <w:r w:rsidDel="00000000" w:rsidR="00000000" w:rsidRPr="00000000">
        <w:rPr>
          <w:color w:val="00b050"/>
          <w:rtl w:val="0"/>
        </w:rPr>
        <w:t xml:space="preserve">      - resourcemanager-c1</w:t>
      </w:r>
    </w:p>
    <w:p w:rsidR="00000000" w:rsidDel="00000000" w:rsidP="00000000" w:rsidRDefault="00000000" w:rsidRPr="00000000" w14:paraId="0000006D">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6E">
      <w:pPr>
        <w:numPr>
          <w:ilvl w:val="0"/>
          <w:numId w:val="7"/>
        </w:numPr>
        <w:ind w:left="720" w:hanging="360"/>
        <w:rPr>
          <w:color w:val="00b050"/>
        </w:rPr>
      </w:pPr>
      <w:r w:rsidDel="00000000" w:rsidR="00000000" w:rsidRPr="00000000">
        <w:rPr>
          <w:color w:val="00b050"/>
          <w:rtl w:val="0"/>
        </w:rPr>
        <w:t xml:space="preserve">      - "8042:8042"</w:t>
      </w:r>
    </w:p>
    <w:p w:rsidR="00000000" w:rsidDel="00000000" w:rsidP="00000000" w:rsidRDefault="00000000" w:rsidRPr="00000000" w14:paraId="0000006F">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70">
      <w:pPr>
        <w:numPr>
          <w:ilvl w:val="0"/>
          <w:numId w:val="7"/>
        </w:numPr>
        <w:ind w:left="720" w:hanging="360"/>
        <w:rPr>
          <w:color w:val="00b050"/>
        </w:rPr>
      </w:pPr>
      <w:r w:rsidDel="00000000" w:rsidR="00000000" w:rsidRPr="00000000">
        <w:rPr>
          <w:color w:val="00b050"/>
          <w:rtl w:val="0"/>
        </w:rPr>
        <w:t xml:space="preserve">      - CORE_CONF_fs_defaultFS=hdfs://namenode-c1:8020</w:t>
      </w:r>
    </w:p>
    <w:p w:rsidR="00000000" w:rsidDel="00000000" w:rsidP="00000000" w:rsidRDefault="00000000" w:rsidRPr="00000000" w14:paraId="00000071">
      <w:pPr>
        <w:numPr>
          <w:ilvl w:val="0"/>
          <w:numId w:val="7"/>
        </w:numPr>
        <w:ind w:left="720" w:hanging="360"/>
        <w:rPr>
          <w:color w:val="00b050"/>
        </w:rPr>
      </w:pPr>
      <w:r w:rsidDel="00000000" w:rsidR="00000000" w:rsidRPr="00000000">
        <w:rPr>
          <w:color w:val="00b050"/>
          <w:rtl w:val="0"/>
        </w:rPr>
        <w:t xml:space="preserve">      - YARN_CONF_yarn_resourcemanager_hostname=resourcemanager-c1</w:t>
      </w:r>
    </w:p>
    <w:p w:rsidR="00000000" w:rsidDel="00000000" w:rsidP="00000000" w:rsidRDefault="00000000" w:rsidRPr="00000000" w14:paraId="00000072">
      <w:pPr>
        <w:numPr>
          <w:ilvl w:val="0"/>
          <w:numId w:val="7"/>
        </w:numPr>
        <w:ind w:left="720" w:hanging="360"/>
        <w:rPr>
          <w:color w:val="00b050"/>
        </w:rPr>
      </w:pPr>
      <w:r w:rsidDel="00000000" w:rsidR="00000000" w:rsidRPr="00000000">
        <w:rPr>
          <w:color w:val="00b050"/>
          <w:rtl w:val="0"/>
        </w:rPr>
        <w:t xml:space="preserve">      - YARN_CONF_yarn_nodemanager_aux___services=mapreduce_shuffle</w:t>
      </w:r>
    </w:p>
    <w:p w:rsidR="00000000" w:rsidDel="00000000" w:rsidP="00000000" w:rsidRDefault="00000000" w:rsidRPr="00000000" w14:paraId="00000073">
      <w:pPr>
        <w:numPr>
          <w:ilvl w:val="0"/>
          <w:numId w:val="7"/>
        </w:numPr>
        <w:ind w:left="720" w:hanging="360"/>
        <w:rPr>
          <w:color w:val="00b050"/>
        </w:rPr>
      </w:pPr>
      <w:r w:rsidDel="00000000" w:rsidR="00000000" w:rsidRPr="00000000">
        <w:rPr>
          <w:color w:val="00b050"/>
          <w:rtl w:val="0"/>
        </w:rPr>
        <w:t xml:space="preserve">      - YARN_CONF_yarn_nodemanager_resource_memory___mb=2048</w:t>
      </w:r>
    </w:p>
    <w:p w:rsidR="00000000" w:rsidDel="00000000" w:rsidP="00000000" w:rsidRDefault="00000000" w:rsidRPr="00000000" w14:paraId="00000074">
      <w:pPr>
        <w:numPr>
          <w:ilvl w:val="0"/>
          <w:numId w:val="7"/>
        </w:numPr>
        <w:ind w:left="720" w:hanging="360"/>
        <w:rPr>
          <w:color w:val="00b050"/>
        </w:rPr>
      </w:pPr>
      <w:r w:rsidDel="00000000" w:rsidR="00000000" w:rsidRPr="00000000">
        <w:rPr>
          <w:color w:val="00b050"/>
          <w:rtl w:val="0"/>
        </w:rPr>
        <w:t xml:space="preserve">      - YARN_CONF_yarn_nodemanager_resource_cpu___vcores=2</w:t>
      </w:r>
    </w:p>
    <w:p w:rsidR="00000000" w:rsidDel="00000000" w:rsidP="00000000" w:rsidRDefault="00000000" w:rsidRPr="00000000" w14:paraId="00000075">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76">
      <w:pPr>
        <w:numPr>
          <w:ilvl w:val="0"/>
          <w:numId w:val="7"/>
        </w:numPr>
        <w:ind w:left="720" w:hanging="360"/>
        <w:rPr>
          <w:color w:val="00b050"/>
        </w:rPr>
      </w:pPr>
      <w:r w:rsidDel="00000000" w:rsidR="00000000" w:rsidRPr="00000000">
        <w:rPr>
          <w:color w:val="00b050"/>
          <w:rtl w:val="0"/>
        </w:rPr>
        <w:t xml:space="preserve">      - cluster1-net</w:t>
      </w:r>
    </w:p>
    <w:p w:rsidR="00000000" w:rsidDel="00000000" w:rsidP="00000000" w:rsidRDefault="00000000" w:rsidRPr="00000000" w14:paraId="00000077">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78">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79">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7A">
      <w:pPr>
        <w:numPr>
          <w:ilvl w:val="0"/>
          <w:numId w:val="7"/>
        </w:numPr>
        <w:ind w:left="720" w:hanging="360"/>
        <w:rPr>
          <w:color w:val="00b050"/>
        </w:rPr>
      </w:pPr>
      <w:r w:rsidDel="00000000" w:rsidR="00000000" w:rsidRPr="00000000">
        <w:rPr>
          <w:color w:val="00b050"/>
          <w:rtl w:val="0"/>
        </w:rPr>
        <w:t xml:space="preserve">  nodemanager2-c1:</w:t>
      </w:r>
    </w:p>
    <w:p w:rsidR="00000000" w:rsidDel="00000000" w:rsidP="00000000" w:rsidRDefault="00000000" w:rsidRPr="00000000" w14:paraId="0000007B">
      <w:pPr>
        <w:numPr>
          <w:ilvl w:val="0"/>
          <w:numId w:val="7"/>
        </w:numPr>
        <w:ind w:left="720" w:hanging="360"/>
        <w:rPr>
          <w:color w:val="00b050"/>
        </w:rPr>
      </w:pPr>
      <w:r w:rsidDel="00000000" w:rsidR="00000000" w:rsidRPr="00000000">
        <w:rPr>
          <w:color w:val="00b050"/>
          <w:rtl w:val="0"/>
        </w:rPr>
        <w:t xml:space="preserve">    image: bde2020/hadoop-nodemanager:2.0.0-hadoop3.2.1-java8</w:t>
      </w:r>
    </w:p>
    <w:p w:rsidR="00000000" w:rsidDel="00000000" w:rsidP="00000000" w:rsidRDefault="00000000" w:rsidRPr="00000000" w14:paraId="0000007C">
      <w:pPr>
        <w:numPr>
          <w:ilvl w:val="0"/>
          <w:numId w:val="7"/>
        </w:numPr>
        <w:ind w:left="720" w:hanging="360"/>
        <w:rPr>
          <w:color w:val="00b050"/>
        </w:rPr>
      </w:pPr>
      <w:r w:rsidDel="00000000" w:rsidR="00000000" w:rsidRPr="00000000">
        <w:rPr>
          <w:color w:val="00b050"/>
          <w:rtl w:val="0"/>
        </w:rPr>
        <w:t xml:space="preserve">    container_name: nodemanager2-c1</w:t>
      </w:r>
    </w:p>
    <w:p w:rsidR="00000000" w:rsidDel="00000000" w:rsidP="00000000" w:rsidRDefault="00000000" w:rsidRPr="00000000" w14:paraId="0000007D">
      <w:pPr>
        <w:numPr>
          <w:ilvl w:val="0"/>
          <w:numId w:val="7"/>
        </w:numPr>
        <w:ind w:left="720" w:hanging="360"/>
        <w:rPr>
          <w:color w:val="00b050"/>
        </w:rPr>
      </w:pPr>
      <w:r w:rsidDel="00000000" w:rsidR="00000000" w:rsidRPr="00000000">
        <w:rPr>
          <w:color w:val="00b050"/>
          <w:rtl w:val="0"/>
        </w:rPr>
        <w:t xml:space="preserve">    hostname: nodemanager2-c1</w:t>
      </w:r>
    </w:p>
    <w:p w:rsidR="00000000" w:rsidDel="00000000" w:rsidP="00000000" w:rsidRDefault="00000000" w:rsidRPr="00000000" w14:paraId="0000007E">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07F">
      <w:pPr>
        <w:numPr>
          <w:ilvl w:val="0"/>
          <w:numId w:val="7"/>
        </w:numPr>
        <w:ind w:left="720" w:hanging="360"/>
        <w:rPr>
          <w:color w:val="00b050"/>
        </w:rPr>
      </w:pPr>
      <w:r w:rsidDel="00000000" w:rsidR="00000000" w:rsidRPr="00000000">
        <w:rPr>
          <w:color w:val="00b050"/>
          <w:rtl w:val="0"/>
        </w:rPr>
        <w:t xml:space="preserve">      - resourcemanager-c1</w:t>
      </w:r>
    </w:p>
    <w:p w:rsidR="00000000" w:rsidDel="00000000" w:rsidP="00000000" w:rsidRDefault="00000000" w:rsidRPr="00000000" w14:paraId="00000080">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81">
      <w:pPr>
        <w:numPr>
          <w:ilvl w:val="0"/>
          <w:numId w:val="7"/>
        </w:numPr>
        <w:ind w:left="720" w:hanging="360"/>
        <w:rPr>
          <w:color w:val="00b050"/>
        </w:rPr>
      </w:pPr>
      <w:r w:rsidDel="00000000" w:rsidR="00000000" w:rsidRPr="00000000">
        <w:rPr>
          <w:color w:val="00b050"/>
          <w:rtl w:val="0"/>
        </w:rPr>
        <w:t xml:space="preserve">      - "8043:8042"</w:t>
      </w:r>
    </w:p>
    <w:p w:rsidR="00000000" w:rsidDel="00000000" w:rsidP="00000000" w:rsidRDefault="00000000" w:rsidRPr="00000000" w14:paraId="00000082">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83">
      <w:pPr>
        <w:numPr>
          <w:ilvl w:val="0"/>
          <w:numId w:val="7"/>
        </w:numPr>
        <w:ind w:left="720" w:hanging="360"/>
        <w:rPr>
          <w:color w:val="00b050"/>
        </w:rPr>
      </w:pPr>
      <w:r w:rsidDel="00000000" w:rsidR="00000000" w:rsidRPr="00000000">
        <w:rPr>
          <w:color w:val="00b050"/>
          <w:rtl w:val="0"/>
        </w:rPr>
        <w:t xml:space="preserve">      - CORE_CONF_fs_defaultFS=hdfs://namenode-c1:8020</w:t>
      </w:r>
    </w:p>
    <w:p w:rsidR="00000000" w:rsidDel="00000000" w:rsidP="00000000" w:rsidRDefault="00000000" w:rsidRPr="00000000" w14:paraId="00000084">
      <w:pPr>
        <w:numPr>
          <w:ilvl w:val="0"/>
          <w:numId w:val="7"/>
        </w:numPr>
        <w:ind w:left="720" w:hanging="360"/>
        <w:rPr>
          <w:color w:val="00b050"/>
        </w:rPr>
      </w:pPr>
      <w:r w:rsidDel="00000000" w:rsidR="00000000" w:rsidRPr="00000000">
        <w:rPr>
          <w:color w:val="00b050"/>
          <w:rtl w:val="0"/>
        </w:rPr>
        <w:t xml:space="preserve">      - YARN_CONF_yarn_resourcemanager_hostname=resourcemanager-c1</w:t>
      </w:r>
    </w:p>
    <w:p w:rsidR="00000000" w:rsidDel="00000000" w:rsidP="00000000" w:rsidRDefault="00000000" w:rsidRPr="00000000" w14:paraId="00000085">
      <w:pPr>
        <w:numPr>
          <w:ilvl w:val="0"/>
          <w:numId w:val="7"/>
        </w:numPr>
        <w:ind w:left="720" w:hanging="360"/>
        <w:rPr>
          <w:color w:val="00b050"/>
        </w:rPr>
      </w:pPr>
      <w:r w:rsidDel="00000000" w:rsidR="00000000" w:rsidRPr="00000000">
        <w:rPr>
          <w:color w:val="00b050"/>
          <w:rtl w:val="0"/>
        </w:rPr>
        <w:t xml:space="preserve">      - YARN_CONF_yarn_nodemanager_aux___services=mapreduce_shuffle</w:t>
      </w:r>
    </w:p>
    <w:p w:rsidR="00000000" w:rsidDel="00000000" w:rsidP="00000000" w:rsidRDefault="00000000" w:rsidRPr="00000000" w14:paraId="00000086">
      <w:pPr>
        <w:numPr>
          <w:ilvl w:val="0"/>
          <w:numId w:val="7"/>
        </w:numPr>
        <w:ind w:left="720" w:hanging="360"/>
        <w:rPr>
          <w:color w:val="00b050"/>
        </w:rPr>
      </w:pPr>
      <w:r w:rsidDel="00000000" w:rsidR="00000000" w:rsidRPr="00000000">
        <w:rPr>
          <w:color w:val="00b050"/>
          <w:rtl w:val="0"/>
        </w:rPr>
        <w:t xml:space="preserve">      - YARN_CONF_yarn_nodemanager_resource_memory___mb=2048</w:t>
      </w:r>
    </w:p>
    <w:p w:rsidR="00000000" w:rsidDel="00000000" w:rsidP="00000000" w:rsidRDefault="00000000" w:rsidRPr="00000000" w14:paraId="00000087">
      <w:pPr>
        <w:numPr>
          <w:ilvl w:val="0"/>
          <w:numId w:val="7"/>
        </w:numPr>
        <w:ind w:left="720" w:hanging="360"/>
        <w:rPr>
          <w:color w:val="00b050"/>
        </w:rPr>
      </w:pPr>
      <w:r w:rsidDel="00000000" w:rsidR="00000000" w:rsidRPr="00000000">
        <w:rPr>
          <w:color w:val="00b050"/>
          <w:rtl w:val="0"/>
        </w:rPr>
        <w:t xml:space="preserve">      - YARN_CONF_yarn_nodemanager_resource_cpu___vcores=2</w:t>
      </w:r>
    </w:p>
    <w:p w:rsidR="00000000" w:rsidDel="00000000" w:rsidP="00000000" w:rsidRDefault="00000000" w:rsidRPr="00000000" w14:paraId="00000088">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89">
      <w:pPr>
        <w:numPr>
          <w:ilvl w:val="0"/>
          <w:numId w:val="7"/>
        </w:numPr>
        <w:ind w:left="720" w:hanging="360"/>
        <w:rPr>
          <w:color w:val="00b050"/>
        </w:rPr>
      </w:pPr>
      <w:r w:rsidDel="00000000" w:rsidR="00000000" w:rsidRPr="00000000">
        <w:rPr>
          <w:color w:val="00b050"/>
          <w:rtl w:val="0"/>
        </w:rPr>
        <w:t xml:space="preserve">      - cluster1-net</w:t>
      </w:r>
    </w:p>
    <w:p w:rsidR="00000000" w:rsidDel="00000000" w:rsidP="00000000" w:rsidRDefault="00000000" w:rsidRPr="00000000" w14:paraId="0000008A">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8B">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8C">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8D">
      <w:pPr>
        <w:numPr>
          <w:ilvl w:val="0"/>
          <w:numId w:val="7"/>
        </w:numPr>
        <w:ind w:left="720" w:hanging="360"/>
        <w:rPr>
          <w:color w:val="00b050"/>
        </w:rPr>
      </w:pPr>
      <w:r w:rsidDel="00000000" w:rsidR="00000000" w:rsidRPr="00000000">
        <w:rPr>
          <w:color w:val="00b050"/>
          <w:rtl w:val="0"/>
        </w:rPr>
        <w:t xml:space="preserve">networks:</w:t>
      </w:r>
    </w:p>
    <w:p w:rsidR="00000000" w:rsidDel="00000000" w:rsidP="00000000" w:rsidRDefault="00000000" w:rsidRPr="00000000" w14:paraId="0000008E">
      <w:pPr>
        <w:numPr>
          <w:ilvl w:val="0"/>
          <w:numId w:val="7"/>
        </w:numPr>
        <w:ind w:left="720" w:hanging="360"/>
        <w:rPr>
          <w:color w:val="00b050"/>
        </w:rPr>
      </w:pPr>
      <w:r w:rsidDel="00000000" w:rsidR="00000000" w:rsidRPr="00000000">
        <w:rPr>
          <w:color w:val="00b050"/>
          <w:rtl w:val="0"/>
        </w:rPr>
        <w:t xml:space="preserve">  cluster1-net:</w:t>
      </w:r>
    </w:p>
    <w:p w:rsidR="00000000" w:rsidDel="00000000" w:rsidP="00000000" w:rsidRDefault="00000000" w:rsidRPr="00000000" w14:paraId="0000008F">
      <w:pPr>
        <w:numPr>
          <w:ilvl w:val="0"/>
          <w:numId w:val="7"/>
        </w:numPr>
        <w:ind w:left="720" w:hanging="360"/>
        <w:rPr>
          <w:color w:val="00b050"/>
        </w:rPr>
      </w:pPr>
      <w:r w:rsidDel="00000000" w:rsidR="00000000" w:rsidRPr="00000000">
        <w:rPr>
          <w:color w:val="00b050"/>
          <w:rtl w:val="0"/>
        </w:rPr>
        <w:t xml:space="preserve">    driver: bridge</w:t>
      </w:r>
    </w:p>
    <w:p w:rsidR="00000000" w:rsidDel="00000000" w:rsidP="00000000" w:rsidRDefault="00000000" w:rsidRPr="00000000" w14:paraId="00000090">
      <w:pPr>
        <w:numPr>
          <w:ilvl w:val="0"/>
          <w:numId w:val="7"/>
        </w:numPr>
        <w:ind w:left="720" w:hanging="360"/>
        <w:rPr>
          <w:color w:val="00b050"/>
        </w:rPr>
      </w:pPr>
      <w:r w:rsidDel="00000000" w:rsidR="00000000" w:rsidRPr="00000000">
        <w:rPr>
          <w:color w:val="00b050"/>
          <w:rtl w:val="0"/>
        </w:rPr>
        <w:t xml:space="preserve">  shared-net:</w:t>
      </w:r>
    </w:p>
    <w:p w:rsidR="00000000" w:rsidDel="00000000" w:rsidP="00000000" w:rsidRDefault="00000000" w:rsidRPr="00000000" w14:paraId="00000091">
      <w:pPr>
        <w:numPr>
          <w:ilvl w:val="0"/>
          <w:numId w:val="7"/>
        </w:numPr>
        <w:spacing w:after="240" w:lineRule="auto"/>
        <w:ind w:left="720" w:hanging="360"/>
        <w:rPr/>
      </w:pPr>
      <w:r w:rsidDel="00000000" w:rsidR="00000000" w:rsidRPr="00000000">
        <w:rPr>
          <w:color w:val="00b050"/>
          <w:rtl w:val="0"/>
        </w:rPr>
        <w:t xml:space="preserve">    external: true</w:t>
      </w: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highlight w:val="green"/>
          <w:rtl w:val="0"/>
        </w:rPr>
        <w:t xml:space="preserve">Task: Summarize the contents of this file in a few sentences</w:t>
      </w:r>
      <w:r w:rsidDel="00000000" w:rsidR="00000000" w:rsidRPr="00000000">
        <w:rPr>
          <w:rtl w:val="0"/>
        </w:rPr>
      </w:r>
    </w:p>
    <w:p w:rsidR="00000000" w:rsidDel="00000000" w:rsidP="00000000" w:rsidRDefault="00000000" w:rsidRPr="00000000" w14:paraId="00000093">
      <w:pPr>
        <w:rPr>
          <w:i w:val="1"/>
          <w:iCs w:val="1"/>
          <w:color w:val="0f243e"/>
          <w:shd w:fill="cccccc" w:val="clear"/>
        </w:rPr>
      </w:pPr>
      <w:r w:rsidDel="00000000" w:rsidR="00000000" w:rsidRPr="00000000">
        <w:rPr>
          <w:i w:val="1"/>
          <w:iCs w:val="1"/>
          <w:color w:val="0f243e"/>
          <w:shd w:fill="cccccc" w:val="clear"/>
          <w:rtl w:val="0"/>
        </w:rPr>
        <w:t xml:space="preserve">The compose file defines a single-cluster Hadoop setup. It launches namenode, datanodes, resourcemanager, and nodemanagers. All the containers belong to Hadoop Cluster 1.They are connected through two Docker networks — cluster1-net, for in-cluster communication, and shared-net, for communication with other clusters.</w:t>
      </w:r>
    </w:p>
    <w:p w:rsidR="00000000" w:rsidDel="00000000" w:rsidP="00000000" w:rsidRDefault="00000000" w:rsidRPr="00000000" w14:paraId="0000009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bCs w:val="0"/>
          <w:i w:val="1"/>
          <w:iCs w:val="1"/>
          <w:smallCaps w:val="0"/>
          <w:strike w:val="0"/>
          <w:color w:val="0f243e"/>
          <w:sz w:val="22"/>
          <w:szCs w:val="22"/>
          <w:shd w:fill="cccccc" w:val="clear"/>
          <w:vertAlign w:val="baseline"/>
        </w:rPr>
      </w:pPr>
      <w:r w:rsidDel="00000000" w:rsidR="00000000" w:rsidRPr="00000000">
        <w:rPr>
          <w:rFonts w:ascii="Arial" w:cs="Arial" w:eastAsia="Arial" w:hAnsi="Arial"/>
          <w:b w:val="0"/>
          <w:bCs w:val="0"/>
          <w:i w:val="1"/>
          <w:iCs w:val="1"/>
          <w:smallCaps w:val="0"/>
          <w:strike w:val="0"/>
          <w:color w:val="0f243e"/>
          <w:sz w:val="22"/>
          <w:szCs w:val="22"/>
          <w:u w:val="none"/>
          <w:shd w:fill="cccccc" w:val="clear"/>
          <w:vertAlign w:val="baseline"/>
          <w:rtl w:val="0"/>
        </w:rPr>
        <w:t xml:space="preserve">The Namenode runs the image bde2020/hadoop-namenode:2.0.0-hadoop3.2.1-java8 and exposes ports 9870 for the HDFS web UI and 8020 for HDFS RPC communication.</w:t>
      </w:r>
    </w:p>
    <w:p w:rsidR="00000000" w:rsidDel="00000000" w:rsidP="00000000" w:rsidRDefault="00000000" w:rsidRPr="00000000" w14:paraId="000000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bCs w:val="0"/>
          <w:i w:val="1"/>
          <w:iCs w:val="1"/>
          <w:smallCaps w:val="0"/>
          <w:strike w:val="0"/>
          <w:color w:val="0f243e"/>
          <w:sz w:val="22"/>
          <w:szCs w:val="22"/>
          <w:shd w:fill="cccccc" w:val="clear"/>
          <w:vertAlign w:val="baseline"/>
        </w:rPr>
      </w:pPr>
      <w:r w:rsidDel="00000000" w:rsidR="00000000" w:rsidRPr="00000000">
        <w:rPr>
          <w:rFonts w:ascii="Arial" w:cs="Arial" w:eastAsia="Arial" w:hAnsi="Arial"/>
          <w:b w:val="0"/>
          <w:bCs w:val="0"/>
          <w:i w:val="1"/>
          <w:iCs w:val="1"/>
          <w:smallCaps w:val="0"/>
          <w:strike w:val="0"/>
          <w:color w:val="0f243e"/>
          <w:sz w:val="22"/>
          <w:szCs w:val="22"/>
          <w:u w:val="none"/>
          <w:shd w:fill="cccccc" w:val="clear"/>
          <w:vertAlign w:val="baseline"/>
          <w:rtl w:val="0"/>
        </w:rPr>
        <w:t xml:space="preserve">The Datanodes the image bde2020/hadoop-datanode:2.0.0-hadoop3.2.1-java8 and expose ports 9864, 9865, and 9866 respectively on the host.</w:t>
      </w:r>
    </w:p>
    <w:p w:rsidR="00000000" w:rsidDel="00000000" w:rsidP="00000000" w:rsidRDefault="00000000" w:rsidRPr="00000000" w14:paraId="000000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bCs w:val="0"/>
          <w:i w:val="1"/>
          <w:iCs w:val="1"/>
          <w:smallCaps w:val="0"/>
          <w:strike w:val="0"/>
          <w:color w:val="0f243e"/>
          <w:sz w:val="22"/>
          <w:szCs w:val="22"/>
          <w:shd w:fill="cccccc" w:val="clear"/>
          <w:vertAlign w:val="baseline"/>
        </w:rPr>
      </w:pPr>
      <w:r w:rsidDel="00000000" w:rsidR="00000000" w:rsidRPr="00000000">
        <w:rPr>
          <w:rFonts w:ascii="Arial" w:cs="Arial" w:eastAsia="Arial" w:hAnsi="Arial"/>
          <w:b w:val="0"/>
          <w:bCs w:val="0"/>
          <w:i w:val="1"/>
          <w:iCs w:val="1"/>
          <w:smallCaps w:val="0"/>
          <w:strike w:val="0"/>
          <w:color w:val="0f243e"/>
          <w:sz w:val="22"/>
          <w:szCs w:val="22"/>
          <w:u w:val="none"/>
          <w:shd w:fill="cccccc" w:val="clear"/>
          <w:vertAlign w:val="baseline"/>
          <w:rtl w:val="0"/>
        </w:rPr>
        <w:t xml:space="preserve">The ResourceManager, running the image bde2020/hadoop-resourcemanager:2.0.0-hadoop3.2.1-java8, is accessible on port 8088, providing the YARN web interface.</w:t>
      </w:r>
    </w:p>
    <w:p w:rsidR="00000000" w:rsidDel="00000000" w:rsidP="00000000" w:rsidRDefault="00000000" w:rsidRPr="00000000" w14:paraId="0000009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bCs w:val="0"/>
          <w:i w:val="1"/>
          <w:iCs w:val="1"/>
          <w:smallCaps w:val="0"/>
          <w:strike w:val="0"/>
          <w:color w:val="0f243e"/>
          <w:sz w:val="22"/>
          <w:szCs w:val="22"/>
          <w:shd w:fill="cccccc" w:val="clear"/>
          <w:vertAlign w:val="baseline"/>
        </w:rPr>
      </w:pPr>
      <w:r w:rsidDel="00000000" w:rsidR="00000000" w:rsidRPr="00000000">
        <w:rPr>
          <w:rFonts w:ascii="Arial" w:cs="Arial" w:eastAsia="Arial" w:hAnsi="Arial"/>
          <w:b w:val="0"/>
          <w:bCs w:val="0"/>
          <w:i w:val="1"/>
          <w:iCs w:val="1"/>
          <w:smallCaps w:val="0"/>
          <w:strike w:val="0"/>
          <w:color w:val="0f243e"/>
          <w:sz w:val="22"/>
          <w:szCs w:val="22"/>
          <w:u w:val="none"/>
          <w:shd w:fill="cccccc" w:val="clear"/>
          <w:vertAlign w:val="baseline"/>
          <w:rtl w:val="0"/>
        </w:rPr>
        <w:t xml:space="preserve">The NodeManagers use the image bde2020/hadoop-nodemanager:2.0.0-hadoop3.2.1-java8 and expose ports 8042 and 8043 respectively for their monitoring UIs.</w:t>
      </w:r>
    </w:p>
    <w:p w:rsidR="00000000" w:rsidDel="00000000" w:rsidP="00000000" w:rsidRDefault="00000000" w:rsidRPr="00000000" w14:paraId="00000098">
      <w:pPr>
        <w:pStyle w:val="Heading4"/>
        <w:rPr/>
      </w:pPr>
      <w:bookmarkStart w:colFirst="0" w:colLast="0" w:name="_ih031c24rear" w:id="4"/>
      <w:bookmarkEnd w:id="4"/>
      <w:r w:rsidDel="00000000" w:rsidR="00000000" w:rsidRPr="00000000">
        <w:rPr>
          <w:rtl w:val="0"/>
        </w:rPr>
        <w:t xml:space="preserve">Step 3: Create docker-compose-cluster2.yml</w:t>
      </w:r>
    </w:p>
    <w:p w:rsidR="00000000" w:rsidDel="00000000" w:rsidP="00000000" w:rsidRDefault="00000000" w:rsidRPr="00000000" w14:paraId="00000099">
      <w:pPr>
        <w:spacing w:after="240" w:before="240" w:lineRule="auto"/>
        <w:rPr/>
      </w:pPr>
      <w:r w:rsidDel="00000000" w:rsidR="00000000" w:rsidRPr="00000000">
        <w:rPr>
          <w:rtl w:val="0"/>
        </w:rPr>
        <w:t xml:space="preserve">Save this file in </w:t>
      </w:r>
      <w:r w:rsidDel="00000000" w:rsidR="00000000" w:rsidRPr="00000000">
        <w:rPr>
          <w:rFonts w:ascii="Roboto Mono" w:cs="Roboto Mono" w:eastAsia="Roboto Mono" w:hAnsi="Roboto Mono"/>
          <w:rtl w:val="0"/>
        </w:rPr>
        <w:t xml:space="preserve">~/hadoop-multicluster-lab/docker-compose-cluster2.yml</w:t>
      </w:r>
      <w:r w:rsidDel="00000000" w:rsidR="00000000" w:rsidRPr="00000000">
        <w:rPr>
          <w:rtl w:val="0"/>
        </w:rPr>
        <w:t xml:space="preserve">:</w:t>
      </w:r>
    </w:p>
    <w:p w:rsidR="00000000" w:rsidDel="00000000" w:rsidP="00000000" w:rsidRDefault="00000000" w:rsidRPr="00000000" w14:paraId="0000009A">
      <w:pPr>
        <w:numPr>
          <w:ilvl w:val="0"/>
          <w:numId w:val="7"/>
        </w:numPr>
        <w:spacing w:before="240" w:lineRule="auto"/>
        <w:ind w:left="720" w:hanging="360"/>
        <w:rPr>
          <w:color w:val="00b050"/>
        </w:rPr>
      </w:pPr>
      <w:r w:rsidDel="00000000" w:rsidR="00000000" w:rsidRPr="00000000">
        <w:rPr>
          <w:color w:val="00b050"/>
          <w:rtl w:val="0"/>
        </w:rPr>
        <w:t xml:space="preserve">version: "3.8"</w:t>
      </w:r>
    </w:p>
    <w:p w:rsidR="00000000" w:rsidDel="00000000" w:rsidP="00000000" w:rsidRDefault="00000000" w:rsidRPr="00000000" w14:paraId="0000009B">
      <w:pPr>
        <w:numPr>
          <w:ilvl w:val="1"/>
          <w:numId w:val="7"/>
        </w:numPr>
        <w:ind w:left="1440" w:hanging="360"/>
        <w:rPr>
          <w:color w:val="00b050"/>
        </w:rPr>
      </w:pPr>
      <w:r w:rsidDel="00000000" w:rsidR="00000000" w:rsidRPr="00000000">
        <w:rPr>
          <w:rtl w:val="0"/>
        </w:rPr>
      </w:r>
    </w:p>
    <w:p w:rsidR="00000000" w:rsidDel="00000000" w:rsidP="00000000" w:rsidRDefault="00000000" w:rsidRPr="00000000" w14:paraId="0000009C">
      <w:pPr>
        <w:numPr>
          <w:ilvl w:val="0"/>
          <w:numId w:val="7"/>
        </w:numPr>
        <w:ind w:left="720" w:hanging="360"/>
        <w:rPr>
          <w:color w:val="00b050"/>
        </w:rPr>
      </w:pPr>
      <w:r w:rsidDel="00000000" w:rsidR="00000000" w:rsidRPr="00000000">
        <w:rPr>
          <w:color w:val="00b050"/>
          <w:rtl w:val="0"/>
        </w:rPr>
        <w:t xml:space="preserve">services:</w:t>
      </w:r>
    </w:p>
    <w:p w:rsidR="00000000" w:rsidDel="00000000" w:rsidP="00000000" w:rsidRDefault="00000000" w:rsidRPr="00000000" w14:paraId="0000009D">
      <w:pPr>
        <w:numPr>
          <w:ilvl w:val="0"/>
          <w:numId w:val="7"/>
        </w:numPr>
        <w:ind w:left="720" w:hanging="360"/>
        <w:rPr>
          <w:color w:val="00b050"/>
        </w:rPr>
      </w:pPr>
      <w:r w:rsidDel="00000000" w:rsidR="00000000" w:rsidRPr="00000000">
        <w:rPr>
          <w:color w:val="00b050"/>
          <w:rtl w:val="0"/>
        </w:rPr>
        <w:t xml:space="preserve">  namenode-c2:</w:t>
      </w:r>
    </w:p>
    <w:p w:rsidR="00000000" w:rsidDel="00000000" w:rsidP="00000000" w:rsidRDefault="00000000" w:rsidRPr="00000000" w14:paraId="0000009E">
      <w:pPr>
        <w:numPr>
          <w:ilvl w:val="0"/>
          <w:numId w:val="7"/>
        </w:numPr>
        <w:ind w:left="720" w:hanging="360"/>
        <w:rPr>
          <w:color w:val="00b050"/>
        </w:rPr>
      </w:pPr>
      <w:r w:rsidDel="00000000" w:rsidR="00000000" w:rsidRPr="00000000">
        <w:rPr>
          <w:color w:val="00b050"/>
          <w:rtl w:val="0"/>
        </w:rPr>
        <w:t xml:space="preserve">    image: bde2020/hadoop-namenode:2.0.0-hadoop3.2.1-java8</w:t>
      </w:r>
    </w:p>
    <w:p w:rsidR="00000000" w:rsidDel="00000000" w:rsidP="00000000" w:rsidRDefault="00000000" w:rsidRPr="00000000" w14:paraId="0000009F">
      <w:pPr>
        <w:numPr>
          <w:ilvl w:val="0"/>
          <w:numId w:val="7"/>
        </w:numPr>
        <w:ind w:left="720" w:hanging="360"/>
        <w:rPr>
          <w:color w:val="00b050"/>
        </w:rPr>
      </w:pPr>
      <w:r w:rsidDel="00000000" w:rsidR="00000000" w:rsidRPr="00000000">
        <w:rPr>
          <w:color w:val="00b050"/>
          <w:rtl w:val="0"/>
        </w:rPr>
        <w:t xml:space="preserve">    container_name: namenode-c2</w:t>
      </w:r>
    </w:p>
    <w:p w:rsidR="00000000" w:rsidDel="00000000" w:rsidP="00000000" w:rsidRDefault="00000000" w:rsidRPr="00000000" w14:paraId="000000A0">
      <w:pPr>
        <w:numPr>
          <w:ilvl w:val="0"/>
          <w:numId w:val="7"/>
        </w:numPr>
        <w:ind w:left="720" w:hanging="360"/>
        <w:rPr>
          <w:color w:val="00b050"/>
        </w:rPr>
      </w:pPr>
      <w:r w:rsidDel="00000000" w:rsidR="00000000" w:rsidRPr="00000000">
        <w:rPr>
          <w:color w:val="00b050"/>
          <w:rtl w:val="0"/>
        </w:rPr>
        <w:t xml:space="preserve">    hostname: namenode-c2</w:t>
      </w:r>
    </w:p>
    <w:p w:rsidR="00000000" w:rsidDel="00000000" w:rsidP="00000000" w:rsidRDefault="00000000" w:rsidRPr="00000000" w14:paraId="000000A1">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A2">
      <w:pPr>
        <w:numPr>
          <w:ilvl w:val="0"/>
          <w:numId w:val="7"/>
        </w:numPr>
        <w:ind w:left="720" w:hanging="360"/>
        <w:rPr>
          <w:color w:val="00b050"/>
        </w:rPr>
      </w:pPr>
      <w:r w:rsidDel="00000000" w:rsidR="00000000" w:rsidRPr="00000000">
        <w:rPr>
          <w:color w:val="00b050"/>
          <w:rtl w:val="0"/>
        </w:rPr>
        <w:t xml:space="preserve">      - "9970:9870"</w:t>
      </w:r>
    </w:p>
    <w:p w:rsidR="00000000" w:rsidDel="00000000" w:rsidP="00000000" w:rsidRDefault="00000000" w:rsidRPr="00000000" w14:paraId="000000A3">
      <w:pPr>
        <w:numPr>
          <w:ilvl w:val="0"/>
          <w:numId w:val="7"/>
        </w:numPr>
        <w:ind w:left="720" w:hanging="360"/>
        <w:rPr>
          <w:color w:val="00b050"/>
        </w:rPr>
      </w:pPr>
      <w:r w:rsidDel="00000000" w:rsidR="00000000" w:rsidRPr="00000000">
        <w:rPr>
          <w:color w:val="00b050"/>
          <w:rtl w:val="0"/>
        </w:rPr>
        <w:t xml:space="preserve">      - "8021:8020"</w:t>
      </w:r>
    </w:p>
    <w:p w:rsidR="00000000" w:rsidDel="00000000" w:rsidP="00000000" w:rsidRDefault="00000000" w:rsidRPr="00000000" w14:paraId="000000A4">
      <w:pPr>
        <w:numPr>
          <w:ilvl w:val="0"/>
          <w:numId w:val="7"/>
        </w:numPr>
        <w:ind w:left="720" w:hanging="360"/>
        <w:rPr>
          <w:color w:val="00b050"/>
        </w:rPr>
      </w:pPr>
      <w:r w:rsidDel="00000000" w:rsidR="00000000" w:rsidRPr="00000000">
        <w:rPr>
          <w:color w:val="00b050"/>
          <w:rtl w:val="0"/>
        </w:rPr>
        <w:t xml:space="preserve">    volumes:</w:t>
      </w:r>
    </w:p>
    <w:p w:rsidR="00000000" w:rsidDel="00000000" w:rsidP="00000000" w:rsidRDefault="00000000" w:rsidRPr="00000000" w14:paraId="000000A5">
      <w:pPr>
        <w:numPr>
          <w:ilvl w:val="0"/>
          <w:numId w:val="7"/>
        </w:numPr>
        <w:ind w:left="720" w:hanging="360"/>
        <w:rPr>
          <w:color w:val="00b050"/>
        </w:rPr>
      </w:pPr>
      <w:r w:rsidDel="00000000" w:rsidR="00000000" w:rsidRPr="00000000">
        <w:rPr>
          <w:color w:val="00b050"/>
          <w:rtl w:val="0"/>
        </w:rPr>
        <w:t xml:space="preserve">      - ./cluster2-data/namenode:/hadoop/dfs/name</w:t>
      </w:r>
    </w:p>
    <w:p w:rsidR="00000000" w:rsidDel="00000000" w:rsidP="00000000" w:rsidRDefault="00000000" w:rsidRPr="00000000" w14:paraId="000000A6">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A7">
      <w:pPr>
        <w:numPr>
          <w:ilvl w:val="0"/>
          <w:numId w:val="7"/>
        </w:numPr>
        <w:ind w:left="720" w:hanging="360"/>
        <w:rPr>
          <w:color w:val="00b050"/>
        </w:rPr>
      </w:pPr>
      <w:r w:rsidDel="00000000" w:rsidR="00000000" w:rsidRPr="00000000">
        <w:rPr>
          <w:color w:val="00b050"/>
          <w:rtl w:val="0"/>
        </w:rPr>
        <w:t xml:space="preserve">      - CLUSTER_NAME=hadoop-cluster-2</w:t>
      </w:r>
    </w:p>
    <w:p w:rsidR="00000000" w:rsidDel="00000000" w:rsidP="00000000" w:rsidRDefault="00000000" w:rsidRPr="00000000" w14:paraId="000000A8">
      <w:pPr>
        <w:numPr>
          <w:ilvl w:val="0"/>
          <w:numId w:val="7"/>
        </w:numPr>
        <w:ind w:left="720" w:hanging="360"/>
        <w:rPr>
          <w:color w:val="00b050"/>
        </w:rPr>
      </w:pPr>
      <w:r w:rsidDel="00000000" w:rsidR="00000000" w:rsidRPr="00000000">
        <w:rPr>
          <w:color w:val="00b050"/>
          <w:rtl w:val="0"/>
        </w:rPr>
        <w:t xml:space="preserve">      - CORE_CONF_fs_defaultFS=hdfs://namenode-c2:8020</w:t>
      </w:r>
    </w:p>
    <w:p w:rsidR="00000000" w:rsidDel="00000000" w:rsidP="00000000" w:rsidRDefault="00000000" w:rsidRPr="00000000" w14:paraId="000000A9">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AA">
      <w:pPr>
        <w:numPr>
          <w:ilvl w:val="0"/>
          <w:numId w:val="7"/>
        </w:numPr>
        <w:ind w:left="720" w:hanging="360"/>
        <w:rPr>
          <w:color w:val="00b050"/>
        </w:rPr>
      </w:pPr>
      <w:r w:rsidDel="00000000" w:rsidR="00000000" w:rsidRPr="00000000">
        <w:rPr>
          <w:color w:val="00b050"/>
          <w:rtl w:val="0"/>
        </w:rPr>
        <w:t xml:space="preserve">      - cluster2-net</w:t>
      </w:r>
    </w:p>
    <w:p w:rsidR="00000000" w:rsidDel="00000000" w:rsidP="00000000" w:rsidRDefault="00000000" w:rsidRPr="00000000" w14:paraId="000000AB">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AC">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AD">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AE">
      <w:pPr>
        <w:numPr>
          <w:ilvl w:val="0"/>
          <w:numId w:val="7"/>
        </w:numPr>
        <w:ind w:left="720" w:hanging="360"/>
        <w:rPr>
          <w:color w:val="00b050"/>
        </w:rPr>
      </w:pPr>
      <w:r w:rsidDel="00000000" w:rsidR="00000000" w:rsidRPr="00000000">
        <w:rPr>
          <w:color w:val="00b050"/>
          <w:rtl w:val="0"/>
        </w:rPr>
        <w:t xml:space="preserve">  datanode1-c2:</w:t>
      </w:r>
    </w:p>
    <w:p w:rsidR="00000000" w:rsidDel="00000000" w:rsidP="00000000" w:rsidRDefault="00000000" w:rsidRPr="00000000" w14:paraId="000000AF">
      <w:pPr>
        <w:numPr>
          <w:ilvl w:val="0"/>
          <w:numId w:val="7"/>
        </w:numPr>
        <w:ind w:left="720" w:hanging="360"/>
        <w:rPr>
          <w:color w:val="00b050"/>
        </w:rPr>
      </w:pPr>
      <w:r w:rsidDel="00000000" w:rsidR="00000000" w:rsidRPr="00000000">
        <w:rPr>
          <w:color w:val="00b050"/>
          <w:rtl w:val="0"/>
        </w:rPr>
        <w:t xml:space="preserve">    image: bde2020/hadoop-datanode:2.0.0-hadoop3.2.1-java8</w:t>
      </w:r>
    </w:p>
    <w:p w:rsidR="00000000" w:rsidDel="00000000" w:rsidP="00000000" w:rsidRDefault="00000000" w:rsidRPr="00000000" w14:paraId="000000B0">
      <w:pPr>
        <w:numPr>
          <w:ilvl w:val="0"/>
          <w:numId w:val="7"/>
        </w:numPr>
        <w:ind w:left="720" w:hanging="360"/>
        <w:rPr>
          <w:color w:val="00b050"/>
        </w:rPr>
      </w:pPr>
      <w:r w:rsidDel="00000000" w:rsidR="00000000" w:rsidRPr="00000000">
        <w:rPr>
          <w:color w:val="00b050"/>
          <w:rtl w:val="0"/>
        </w:rPr>
        <w:t xml:space="preserve">    container_name: datanode1-c2</w:t>
      </w:r>
    </w:p>
    <w:p w:rsidR="00000000" w:rsidDel="00000000" w:rsidP="00000000" w:rsidRDefault="00000000" w:rsidRPr="00000000" w14:paraId="000000B1">
      <w:pPr>
        <w:numPr>
          <w:ilvl w:val="0"/>
          <w:numId w:val="7"/>
        </w:numPr>
        <w:ind w:left="720" w:hanging="360"/>
        <w:rPr>
          <w:color w:val="00b050"/>
        </w:rPr>
      </w:pPr>
      <w:r w:rsidDel="00000000" w:rsidR="00000000" w:rsidRPr="00000000">
        <w:rPr>
          <w:color w:val="00b050"/>
          <w:rtl w:val="0"/>
        </w:rPr>
        <w:t xml:space="preserve">    hostname: datanode1-c2</w:t>
      </w:r>
    </w:p>
    <w:p w:rsidR="00000000" w:rsidDel="00000000" w:rsidP="00000000" w:rsidRDefault="00000000" w:rsidRPr="00000000" w14:paraId="000000B2">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0B3">
      <w:pPr>
        <w:numPr>
          <w:ilvl w:val="0"/>
          <w:numId w:val="7"/>
        </w:numPr>
        <w:ind w:left="720" w:hanging="360"/>
        <w:rPr>
          <w:color w:val="00b050"/>
        </w:rPr>
      </w:pPr>
      <w:r w:rsidDel="00000000" w:rsidR="00000000" w:rsidRPr="00000000">
        <w:rPr>
          <w:color w:val="00b050"/>
          <w:rtl w:val="0"/>
        </w:rPr>
        <w:t xml:space="preserve">      - namenode-c2</w:t>
      </w:r>
    </w:p>
    <w:p w:rsidR="00000000" w:rsidDel="00000000" w:rsidP="00000000" w:rsidRDefault="00000000" w:rsidRPr="00000000" w14:paraId="000000B4">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B5">
      <w:pPr>
        <w:numPr>
          <w:ilvl w:val="0"/>
          <w:numId w:val="7"/>
        </w:numPr>
        <w:ind w:left="720" w:hanging="360"/>
        <w:rPr>
          <w:color w:val="00b050"/>
        </w:rPr>
      </w:pPr>
      <w:r w:rsidDel="00000000" w:rsidR="00000000" w:rsidRPr="00000000">
        <w:rPr>
          <w:color w:val="00b050"/>
          <w:rtl w:val="0"/>
        </w:rPr>
        <w:t xml:space="preserve">      - "9964:9864"</w:t>
      </w:r>
    </w:p>
    <w:p w:rsidR="00000000" w:rsidDel="00000000" w:rsidP="00000000" w:rsidRDefault="00000000" w:rsidRPr="00000000" w14:paraId="000000B6">
      <w:pPr>
        <w:numPr>
          <w:ilvl w:val="0"/>
          <w:numId w:val="7"/>
        </w:numPr>
        <w:ind w:left="720" w:hanging="360"/>
        <w:rPr>
          <w:color w:val="00b050"/>
        </w:rPr>
      </w:pPr>
      <w:r w:rsidDel="00000000" w:rsidR="00000000" w:rsidRPr="00000000">
        <w:rPr>
          <w:color w:val="00b050"/>
          <w:rtl w:val="0"/>
        </w:rPr>
        <w:t xml:space="preserve">    volumes:</w:t>
      </w:r>
    </w:p>
    <w:p w:rsidR="00000000" w:rsidDel="00000000" w:rsidP="00000000" w:rsidRDefault="00000000" w:rsidRPr="00000000" w14:paraId="000000B7">
      <w:pPr>
        <w:numPr>
          <w:ilvl w:val="0"/>
          <w:numId w:val="7"/>
        </w:numPr>
        <w:ind w:left="720" w:hanging="360"/>
        <w:rPr>
          <w:color w:val="00b050"/>
        </w:rPr>
      </w:pPr>
      <w:r w:rsidDel="00000000" w:rsidR="00000000" w:rsidRPr="00000000">
        <w:rPr>
          <w:color w:val="00b050"/>
          <w:rtl w:val="0"/>
        </w:rPr>
        <w:t xml:space="preserve">      - ./cluster2-data/datanode1:/hadoop/dfs/data</w:t>
      </w:r>
    </w:p>
    <w:p w:rsidR="00000000" w:rsidDel="00000000" w:rsidP="00000000" w:rsidRDefault="00000000" w:rsidRPr="00000000" w14:paraId="000000B8">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B9">
      <w:pPr>
        <w:numPr>
          <w:ilvl w:val="0"/>
          <w:numId w:val="7"/>
        </w:numPr>
        <w:ind w:left="720" w:hanging="360"/>
        <w:rPr>
          <w:color w:val="00b050"/>
        </w:rPr>
      </w:pPr>
      <w:r w:rsidDel="00000000" w:rsidR="00000000" w:rsidRPr="00000000">
        <w:rPr>
          <w:color w:val="00b050"/>
          <w:rtl w:val="0"/>
        </w:rPr>
        <w:t xml:space="preserve">      - CORE_CONF_fs_defaultFS=hdfs://namenode-c2:8020</w:t>
      </w:r>
    </w:p>
    <w:p w:rsidR="00000000" w:rsidDel="00000000" w:rsidP="00000000" w:rsidRDefault="00000000" w:rsidRPr="00000000" w14:paraId="000000BA">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BB">
      <w:pPr>
        <w:numPr>
          <w:ilvl w:val="0"/>
          <w:numId w:val="7"/>
        </w:numPr>
        <w:ind w:left="720" w:hanging="360"/>
        <w:rPr>
          <w:color w:val="00b050"/>
        </w:rPr>
      </w:pPr>
      <w:r w:rsidDel="00000000" w:rsidR="00000000" w:rsidRPr="00000000">
        <w:rPr>
          <w:color w:val="00b050"/>
          <w:rtl w:val="0"/>
        </w:rPr>
        <w:t xml:space="preserve">      - cluster2-net</w:t>
      </w:r>
    </w:p>
    <w:p w:rsidR="00000000" w:rsidDel="00000000" w:rsidP="00000000" w:rsidRDefault="00000000" w:rsidRPr="00000000" w14:paraId="000000BC">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BD">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BE">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BF">
      <w:pPr>
        <w:numPr>
          <w:ilvl w:val="0"/>
          <w:numId w:val="7"/>
        </w:numPr>
        <w:ind w:left="720" w:hanging="360"/>
        <w:rPr>
          <w:color w:val="00b050"/>
        </w:rPr>
      </w:pPr>
      <w:r w:rsidDel="00000000" w:rsidR="00000000" w:rsidRPr="00000000">
        <w:rPr>
          <w:color w:val="00b050"/>
          <w:rtl w:val="0"/>
        </w:rPr>
        <w:t xml:space="preserve">  datanode2-c2:</w:t>
      </w:r>
    </w:p>
    <w:p w:rsidR="00000000" w:rsidDel="00000000" w:rsidP="00000000" w:rsidRDefault="00000000" w:rsidRPr="00000000" w14:paraId="000000C0">
      <w:pPr>
        <w:numPr>
          <w:ilvl w:val="0"/>
          <w:numId w:val="7"/>
        </w:numPr>
        <w:ind w:left="720" w:hanging="360"/>
        <w:rPr>
          <w:color w:val="00b050"/>
        </w:rPr>
      </w:pPr>
      <w:r w:rsidDel="00000000" w:rsidR="00000000" w:rsidRPr="00000000">
        <w:rPr>
          <w:color w:val="00b050"/>
          <w:rtl w:val="0"/>
        </w:rPr>
        <w:t xml:space="preserve">    image: bde2020/hadoop-datanode:2.0.0-hadoop3.2.1-java8</w:t>
      </w:r>
    </w:p>
    <w:p w:rsidR="00000000" w:rsidDel="00000000" w:rsidP="00000000" w:rsidRDefault="00000000" w:rsidRPr="00000000" w14:paraId="000000C1">
      <w:pPr>
        <w:numPr>
          <w:ilvl w:val="0"/>
          <w:numId w:val="7"/>
        </w:numPr>
        <w:ind w:left="720" w:hanging="360"/>
        <w:rPr>
          <w:color w:val="00b050"/>
        </w:rPr>
      </w:pPr>
      <w:r w:rsidDel="00000000" w:rsidR="00000000" w:rsidRPr="00000000">
        <w:rPr>
          <w:color w:val="00b050"/>
          <w:rtl w:val="0"/>
        </w:rPr>
        <w:t xml:space="preserve">    container_name: datanode2-c2</w:t>
      </w:r>
    </w:p>
    <w:p w:rsidR="00000000" w:rsidDel="00000000" w:rsidP="00000000" w:rsidRDefault="00000000" w:rsidRPr="00000000" w14:paraId="000000C2">
      <w:pPr>
        <w:numPr>
          <w:ilvl w:val="0"/>
          <w:numId w:val="7"/>
        </w:numPr>
        <w:ind w:left="720" w:hanging="360"/>
        <w:rPr>
          <w:color w:val="00b050"/>
        </w:rPr>
      </w:pPr>
      <w:r w:rsidDel="00000000" w:rsidR="00000000" w:rsidRPr="00000000">
        <w:rPr>
          <w:color w:val="00b050"/>
          <w:rtl w:val="0"/>
        </w:rPr>
        <w:t xml:space="preserve">    hostname: datanode2-c2</w:t>
      </w:r>
    </w:p>
    <w:p w:rsidR="00000000" w:rsidDel="00000000" w:rsidP="00000000" w:rsidRDefault="00000000" w:rsidRPr="00000000" w14:paraId="000000C3">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0C4">
      <w:pPr>
        <w:numPr>
          <w:ilvl w:val="0"/>
          <w:numId w:val="7"/>
        </w:numPr>
        <w:ind w:left="720" w:hanging="360"/>
        <w:rPr>
          <w:color w:val="00b050"/>
        </w:rPr>
      </w:pPr>
      <w:r w:rsidDel="00000000" w:rsidR="00000000" w:rsidRPr="00000000">
        <w:rPr>
          <w:color w:val="00b050"/>
          <w:rtl w:val="0"/>
        </w:rPr>
        <w:t xml:space="preserve">      - namenode-c2</w:t>
      </w:r>
    </w:p>
    <w:p w:rsidR="00000000" w:rsidDel="00000000" w:rsidP="00000000" w:rsidRDefault="00000000" w:rsidRPr="00000000" w14:paraId="000000C5">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C6">
      <w:pPr>
        <w:numPr>
          <w:ilvl w:val="0"/>
          <w:numId w:val="7"/>
        </w:numPr>
        <w:ind w:left="720" w:hanging="360"/>
        <w:rPr>
          <w:color w:val="00b050"/>
        </w:rPr>
      </w:pPr>
      <w:r w:rsidDel="00000000" w:rsidR="00000000" w:rsidRPr="00000000">
        <w:rPr>
          <w:color w:val="00b050"/>
          <w:rtl w:val="0"/>
        </w:rPr>
        <w:t xml:space="preserve">      - "9965:9864"</w:t>
      </w:r>
    </w:p>
    <w:p w:rsidR="00000000" w:rsidDel="00000000" w:rsidP="00000000" w:rsidRDefault="00000000" w:rsidRPr="00000000" w14:paraId="000000C7">
      <w:pPr>
        <w:numPr>
          <w:ilvl w:val="0"/>
          <w:numId w:val="7"/>
        </w:numPr>
        <w:ind w:left="720" w:hanging="360"/>
        <w:rPr>
          <w:color w:val="00b050"/>
        </w:rPr>
      </w:pPr>
      <w:r w:rsidDel="00000000" w:rsidR="00000000" w:rsidRPr="00000000">
        <w:rPr>
          <w:color w:val="00b050"/>
          <w:rtl w:val="0"/>
        </w:rPr>
        <w:t xml:space="preserve">    volumes:</w:t>
      </w:r>
    </w:p>
    <w:p w:rsidR="00000000" w:rsidDel="00000000" w:rsidP="00000000" w:rsidRDefault="00000000" w:rsidRPr="00000000" w14:paraId="000000C8">
      <w:pPr>
        <w:numPr>
          <w:ilvl w:val="0"/>
          <w:numId w:val="7"/>
        </w:numPr>
        <w:ind w:left="720" w:hanging="360"/>
        <w:rPr>
          <w:color w:val="00b050"/>
        </w:rPr>
      </w:pPr>
      <w:r w:rsidDel="00000000" w:rsidR="00000000" w:rsidRPr="00000000">
        <w:rPr>
          <w:color w:val="00b050"/>
          <w:rtl w:val="0"/>
        </w:rPr>
        <w:t xml:space="preserve">      - ./cluster2-data/datanode2:/hadoop/dfs/data</w:t>
      </w:r>
    </w:p>
    <w:p w:rsidR="00000000" w:rsidDel="00000000" w:rsidP="00000000" w:rsidRDefault="00000000" w:rsidRPr="00000000" w14:paraId="000000C9">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CA">
      <w:pPr>
        <w:numPr>
          <w:ilvl w:val="0"/>
          <w:numId w:val="7"/>
        </w:numPr>
        <w:ind w:left="720" w:hanging="360"/>
        <w:rPr>
          <w:color w:val="00b050"/>
        </w:rPr>
      </w:pPr>
      <w:r w:rsidDel="00000000" w:rsidR="00000000" w:rsidRPr="00000000">
        <w:rPr>
          <w:color w:val="00b050"/>
          <w:rtl w:val="0"/>
        </w:rPr>
        <w:t xml:space="preserve">      - CORE_CONF_fs_defaultFS=hdfs://namenode-c2:8020</w:t>
      </w:r>
    </w:p>
    <w:p w:rsidR="00000000" w:rsidDel="00000000" w:rsidP="00000000" w:rsidRDefault="00000000" w:rsidRPr="00000000" w14:paraId="000000CB">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CC">
      <w:pPr>
        <w:numPr>
          <w:ilvl w:val="0"/>
          <w:numId w:val="7"/>
        </w:numPr>
        <w:ind w:left="720" w:hanging="360"/>
        <w:rPr>
          <w:color w:val="00b050"/>
        </w:rPr>
      </w:pPr>
      <w:r w:rsidDel="00000000" w:rsidR="00000000" w:rsidRPr="00000000">
        <w:rPr>
          <w:color w:val="00b050"/>
          <w:rtl w:val="0"/>
        </w:rPr>
        <w:t xml:space="preserve">      - cluster2-net</w:t>
      </w:r>
    </w:p>
    <w:p w:rsidR="00000000" w:rsidDel="00000000" w:rsidP="00000000" w:rsidRDefault="00000000" w:rsidRPr="00000000" w14:paraId="000000CD">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CE">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CF">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D0">
      <w:pPr>
        <w:numPr>
          <w:ilvl w:val="0"/>
          <w:numId w:val="7"/>
        </w:numPr>
        <w:ind w:left="720" w:hanging="360"/>
        <w:rPr>
          <w:color w:val="00b050"/>
        </w:rPr>
      </w:pPr>
      <w:r w:rsidDel="00000000" w:rsidR="00000000" w:rsidRPr="00000000">
        <w:rPr>
          <w:color w:val="00b050"/>
          <w:rtl w:val="0"/>
        </w:rPr>
        <w:t xml:space="preserve">  datanode3-c2:</w:t>
      </w:r>
    </w:p>
    <w:p w:rsidR="00000000" w:rsidDel="00000000" w:rsidP="00000000" w:rsidRDefault="00000000" w:rsidRPr="00000000" w14:paraId="000000D1">
      <w:pPr>
        <w:numPr>
          <w:ilvl w:val="0"/>
          <w:numId w:val="7"/>
        </w:numPr>
        <w:ind w:left="720" w:hanging="360"/>
        <w:rPr>
          <w:color w:val="00b050"/>
        </w:rPr>
      </w:pPr>
      <w:r w:rsidDel="00000000" w:rsidR="00000000" w:rsidRPr="00000000">
        <w:rPr>
          <w:color w:val="00b050"/>
          <w:rtl w:val="0"/>
        </w:rPr>
        <w:t xml:space="preserve">    image: bde2020/hadoop-datanode:2.0.0-hadoop3.2.1-java8</w:t>
      </w:r>
    </w:p>
    <w:p w:rsidR="00000000" w:rsidDel="00000000" w:rsidP="00000000" w:rsidRDefault="00000000" w:rsidRPr="00000000" w14:paraId="000000D2">
      <w:pPr>
        <w:numPr>
          <w:ilvl w:val="0"/>
          <w:numId w:val="7"/>
        </w:numPr>
        <w:ind w:left="720" w:hanging="360"/>
        <w:rPr>
          <w:color w:val="00b050"/>
        </w:rPr>
      </w:pPr>
      <w:r w:rsidDel="00000000" w:rsidR="00000000" w:rsidRPr="00000000">
        <w:rPr>
          <w:color w:val="00b050"/>
          <w:rtl w:val="0"/>
        </w:rPr>
        <w:t xml:space="preserve">    container_name: datanode3-c2</w:t>
      </w:r>
    </w:p>
    <w:p w:rsidR="00000000" w:rsidDel="00000000" w:rsidP="00000000" w:rsidRDefault="00000000" w:rsidRPr="00000000" w14:paraId="000000D3">
      <w:pPr>
        <w:numPr>
          <w:ilvl w:val="0"/>
          <w:numId w:val="7"/>
        </w:numPr>
        <w:ind w:left="720" w:hanging="360"/>
        <w:rPr>
          <w:color w:val="00b050"/>
        </w:rPr>
      </w:pPr>
      <w:r w:rsidDel="00000000" w:rsidR="00000000" w:rsidRPr="00000000">
        <w:rPr>
          <w:color w:val="00b050"/>
          <w:rtl w:val="0"/>
        </w:rPr>
        <w:t xml:space="preserve">    hostname: datanode3-c2</w:t>
      </w:r>
    </w:p>
    <w:p w:rsidR="00000000" w:rsidDel="00000000" w:rsidP="00000000" w:rsidRDefault="00000000" w:rsidRPr="00000000" w14:paraId="000000D4">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0D5">
      <w:pPr>
        <w:numPr>
          <w:ilvl w:val="0"/>
          <w:numId w:val="7"/>
        </w:numPr>
        <w:ind w:left="720" w:hanging="360"/>
        <w:rPr>
          <w:color w:val="00b050"/>
        </w:rPr>
      </w:pPr>
      <w:r w:rsidDel="00000000" w:rsidR="00000000" w:rsidRPr="00000000">
        <w:rPr>
          <w:color w:val="00b050"/>
          <w:rtl w:val="0"/>
        </w:rPr>
        <w:t xml:space="preserve">      - namenode-c2</w:t>
      </w:r>
    </w:p>
    <w:p w:rsidR="00000000" w:rsidDel="00000000" w:rsidP="00000000" w:rsidRDefault="00000000" w:rsidRPr="00000000" w14:paraId="000000D6">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D7">
      <w:pPr>
        <w:numPr>
          <w:ilvl w:val="0"/>
          <w:numId w:val="7"/>
        </w:numPr>
        <w:ind w:left="720" w:hanging="360"/>
        <w:rPr>
          <w:color w:val="00b050"/>
        </w:rPr>
      </w:pPr>
      <w:r w:rsidDel="00000000" w:rsidR="00000000" w:rsidRPr="00000000">
        <w:rPr>
          <w:color w:val="00b050"/>
          <w:rtl w:val="0"/>
        </w:rPr>
        <w:t xml:space="preserve">      - "9966:9864"</w:t>
      </w:r>
    </w:p>
    <w:p w:rsidR="00000000" w:rsidDel="00000000" w:rsidP="00000000" w:rsidRDefault="00000000" w:rsidRPr="00000000" w14:paraId="000000D8">
      <w:pPr>
        <w:numPr>
          <w:ilvl w:val="0"/>
          <w:numId w:val="7"/>
        </w:numPr>
        <w:ind w:left="720" w:hanging="360"/>
        <w:rPr>
          <w:color w:val="00b050"/>
        </w:rPr>
      </w:pPr>
      <w:r w:rsidDel="00000000" w:rsidR="00000000" w:rsidRPr="00000000">
        <w:rPr>
          <w:color w:val="00b050"/>
          <w:rtl w:val="0"/>
        </w:rPr>
        <w:t xml:space="preserve">    volumes:</w:t>
      </w:r>
    </w:p>
    <w:p w:rsidR="00000000" w:rsidDel="00000000" w:rsidP="00000000" w:rsidRDefault="00000000" w:rsidRPr="00000000" w14:paraId="000000D9">
      <w:pPr>
        <w:numPr>
          <w:ilvl w:val="0"/>
          <w:numId w:val="7"/>
        </w:numPr>
        <w:ind w:left="720" w:hanging="360"/>
        <w:rPr>
          <w:color w:val="00b050"/>
        </w:rPr>
      </w:pPr>
      <w:r w:rsidDel="00000000" w:rsidR="00000000" w:rsidRPr="00000000">
        <w:rPr>
          <w:color w:val="00b050"/>
          <w:rtl w:val="0"/>
        </w:rPr>
        <w:t xml:space="preserve">      - ./cluster2-data/datanode3:/hadoop/dfs/data</w:t>
      </w:r>
    </w:p>
    <w:p w:rsidR="00000000" w:rsidDel="00000000" w:rsidP="00000000" w:rsidRDefault="00000000" w:rsidRPr="00000000" w14:paraId="000000DA">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DB">
      <w:pPr>
        <w:numPr>
          <w:ilvl w:val="0"/>
          <w:numId w:val="7"/>
        </w:numPr>
        <w:ind w:left="720" w:hanging="360"/>
        <w:rPr>
          <w:color w:val="00b050"/>
        </w:rPr>
      </w:pPr>
      <w:r w:rsidDel="00000000" w:rsidR="00000000" w:rsidRPr="00000000">
        <w:rPr>
          <w:color w:val="00b050"/>
          <w:rtl w:val="0"/>
        </w:rPr>
        <w:t xml:space="preserve">      - CORE_CONF_fs_defaultFS=hdfs://namenode-c2:8020</w:t>
      </w:r>
    </w:p>
    <w:p w:rsidR="00000000" w:rsidDel="00000000" w:rsidP="00000000" w:rsidRDefault="00000000" w:rsidRPr="00000000" w14:paraId="000000DC">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DD">
      <w:pPr>
        <w:numPr>
          <w:ilvl w:val="0"/>
          <w:numId w:val="7"/>
        </w:numPr>
        <w:ind w:left="720" w:hanging="360"/>
        <w:rPr>
          <w:color w:val="00b050"/>
        </w:rPr>
      </w:pPr>
      <w:r w:rsidDel="00000000" w:rsidR="00000000" w:rsidRPr="00000000">
        <w:rPr>
          <w:color w:val="00b050"/>
          <w:rtl w:val="0"/>
        </w:rPr>
        <w:t xml:space="preserve">      - cluster2-net</w:t>
      </w:r>
    </w:p>
    <w:p w:rsidR="00000000" w:rsidDel="00000000" w:rsidP="00000000" w:rsidRDefault="00000000" w:rsidRPr="00000000" w14:paraId="000000DE">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DF">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E0">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E1">
      <w:pPr>
        <w:numPr>
          <w:ilvl w:val="0"/>
          <w:numId w:val="7"/>
        </w:numPr>
        <w:ind w:left="720" w:hanging="360"/>
        <w:rPr>
          <w:color w:val="00b050"/>
        </w:rPr>
      </w:pPr>
      <w:r w:rsidDel="00000000" w:rsidR="00000000" w:rsidRPr="00000000">
        <w:rPr>
          <w:color w:val="00b050"/>
          <w:rtl w:val="0"/>
        </w:rPr>
        <w:t xml:space="preserve">  resourcemanager-c2:</w:t>
      </w:r>
    </w:p>
    <w:p w:rsidR="00000000" w:rsidDel="00000000" w:rsidP="00000000" w:rsidRDefault="00000000" w:rsidRPr="00000000" w14:paraId="000000E2">
      <w:pPr>
        <w:numPr>
          <w:ilvl w:val="0"/>
          <w:numId w:val="7"/>
        </w:numPr>
        <w:ind w:left="720" w:hanging="360"/>
        <w:rPr>
          <w:color w:val="00b050"/>
        </w:rPr>
      </w:pPr>
      <w:r w:rsidDel="00000000" w:rsidR="00000000" w:rsidRPr="00000000">
        <w:rPr>
          <w:color w:val="00b050"/>
          <w:rtl w:val="0"/>
        </w:rPr>
        <w:t xml:space="preserve">    image: bde2020/hadoop-resourcemanager:2.0.0-hadoop3.2.1-java8</w:t>
      </w:r>
    </w:p>
    <w:p w:rsidR="00000000" w:rsidDel="00000000" w:rsidP="00000000" w:rsidRDefault="00000000" w:rsidRPr="00000000" w14:paraId="000000E3">
      <w:pPr>
        <w:numPr>
          <w:ilvl w:val="0"/>
          <w:numId w:val="7"/>
        </w:numPr>
        <w:ind w:left="720" w:hanging="360"/>
        <w:rPr>
          <w:color w:val="00b050"/>
        </w:rPr>
      </w:pPr>
      <w:r w:rsidDel="00000000" w:rsidR="00000000" w:rsidRPr="00000000">
        <w:rPr>
          <w:color w:val="00b050"/>
          <w:rtl w:val="0"/>
        </w:rPr>
        <w:t xml:space="preserve">    container_name: resourcemanager-c2</w:t>
      </w:r>
    </w:p>
    <w:p w:rsidR="00000000" w:rsidDel="00000000" w:rsidP="00000000" w:rsidRDefault="00000000" w:rsidRPr="00000000" w14:paraId="000000E4">
      <w:pPr>
        <w:numPr>
          <w:ilvl w:val="0"/>
          <w:numId w:val="7"/>
        </w:numPr>
        <w:ind w:left="720" w:hanging="360"/>
        <w:rPr>
          <w:color w:val="00b050"/>
        </w:rPr>
      </w:pPr>
      <w:r w:rsidDel="00000000" w:rsidR="00000000" w:rsidRPr="00000000">
        <w:rPr>
          <w:color w:val="00b050"/>
          <w:rtl w:val="0"/>
        </w:rPr>
        <w:t xml:space="preserve">    hostname: resourcemanager-c2</w:t>
      </w:r>
    </w:p>
    <w:p w:rsidR="00000000" w:rsidDel="00000000" w:rsidP="00000000" w:rsidRDefault="00000000" w:rsidRPr="00000000" w14:paraId="000000E5">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E6">
      <w:pPr>
        <w:numPr>
          <w:ilvl w:val="0"/>
          <w:numId w:val="7"/>
        </w:numPr>
        <w:ind w:left="720" w:hanging="360"/>
        <w:rPr>
          <w:color w:val="00b050"/>
        </w:rPr>
      </w:pPr>
      <w:r w:rsidDel="00000000" w:rsidR="00000000" w:rsidRPr="00000000">
        <w:rPr>
          <w:color w:val="00b050"/>
          <w:rtl w:val="0"/>
        </w:rPr>
        <w:t xml:space="preserve">      - "9088:8088"</w:t>
      </w:r>
    </w:p>
    <w:p w:rsidR="00000000" w:rsidDel="00000000" w:rsidP="00000000" w:rsidRDefault="00000000" w:rsidRPr="00000000" w14:paraId="000000E7">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0E8">
      <w:pPr>
        <w:numPr>
          <w:ilvl w:val="0"/>
          <w:numId w:val="7"/>
        </w:numPr>
        <w:ind w:left="720" w:hanging="360"/>
        <w:rPr>
          <w:color w:val="00b050"/>
        </w:rPr>
      </w:pPr>
      <w:r w:rsidDel="00000000" w:rsidR="00000000" w:rsidRPr="00000000">
        <w:rPr>
          <w:color w:val="00b050"/>
          <w:rtl w:val="0"/>
        </w:rPr>
        <w:t xml:space="preserve">      - namenode-c2</w:t>
      </w:r>
    </w:p>
    <w:p w:rsidR="00000000" w:rsidDel="00000000" w:rsidP="00000000" w:rsidRDefault="00000000" w:rsidRPr="00000000" w14:paraId="000000E9">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EA">
      <w:pPr>
        <w:numPr>
          <w:ilvl w:val="0"/>
          <w:numId w:val="7"/>
        </w:numPr>
        <w:ind w:left="720" w:hanging="360"/>
        <w:rPr>
          <w:color w:val="00b050"/>
        </w:rPr>
      </w:pPr>
      <w:r w:rsidDel="00000000" w:rsidR="00000000" w:rsidRPr="00000000">
        <w:rPr>
          <w:color w:val="00b050"/>
          <w:rtl w:val="0"/>
        </w:rPr>
        <w:t xml:space="preserve">      - CORE_CONF_fs_defaultFS=hdfs://namenode-c2:8020</w:t>
      </w:r>
    </w:p>
    <w:p w:rsidR="00000000" w:rsidDel="00000000" w:rsidP="00000000" w:rsidRDefault="00000000" w:rsidRPr="00000000" w14:paraId="000000EB">
      <w:pPr>
        <w:numPr>
          <w:ilvl w:val="0"/>
          <w:numId w:val="7"/>
        </w:numPr>
        <w:ind w:left="720" w:hanging="360"/>
        <w:rPr>
          <w:color w:val="00b050"/>
        </w:rPr>
      </w:pPr>
      <w:r w:rsidDel="00000000" w:rsidR="00000000" w:rsidRPr="00000000">
        <w:rPr>
          <w:color w:val="00b050"/>
          <w:rtl w:val="0"/>
        </w:rPr>
        <w:t xml:space="preserve">      - YARN_CONF_yarn_resourcemanager_hostname=resourcemanager-c2</w:t>
      </w:r>
    </w:p>
    <w:p w:rsidR="00000000" w:rsidDel="00000000" w:rsidP="00000000" w:rsidRDefault="00000000" w:rsidRPr="00000000" w14:paraId="000000EC">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0ED">
      <w:pPr>
        <w:numPr>
          <w:ilvl w:val="0"/>
          <w:numId w:val="7"/>
        </w:numPr>
        <w:ind w:left="720" w:hanging="360"/>
        <w:rPr>
          <w:color w:val="00b050"/>
        </w:rPr>
      </w:pPr>
      <w:r w:rsidDel="00000000" w:rsidR="00000000" w:rsidRPr="00000000">
        <w:rPr>
          <w:color w:val="00b050"/>
          <w:rtl w:val="0"/>
        </w:rPr>
        <w:t xml:space="preserve">      - cluster2-net</w:t>
      </w:r>
    </w:p>
    <w:p w:rsidR="00000000" w:rsidDel="00000000" w:rsidP="00000000" w:rsidRDefault="00000000" w:rsidRPr="00000000" w14:paraId="000000EE">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0EF">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0F0">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0F1">
      <w:pPr>
        <w:numPr>
          <w:ilvl w:val="0"/>
          <w:numId w:val="7"/>
        </w:numPr>
        <w:ind w:left="720" w:hanging="360"/>
        <w:rPr>
          <w:color w:val="00b050"/>
        </w:rPr>
      </w:pPr>
      <w:r w:rsidDel="00000000" w:rsidR="00000000" w:rsidRPr="00000000">
        <w:rPr>
          <w:color w:val="00b050"/>
          <w:rtl w:val="0"/>
        </w:rPr>
        <w:t xml:space="preserve">  nodemanager1-c2:</w:t>
      </w:r>
    </w:p>
    <w:p w:rsidR="00000000" w:rsidDel="00000000" w:rsidP="00000000" w:rsidRDefault="00000000" w:rsidRPr="00000000" w14:paraId="000000F2">
      <w:pPr>
        <w:numPr>
          <w:ilvl w:val="0"/>
          <w:numId w:val="7"/>
        </w:numPr>
        <w:ind w:left="720" w:hanging="360"/>
        <w:rPr>
          <w:color w:val="00b050"/>
        </w:rPr>
      </w:pPr>
      <w:r w:rsidDel="00000000" w:rsidR="00000000" w:rsidRPr="00000000">
        <w:rPr>
          <w:color w:val="00b050"/>
          <w:rtl w:val="0"/>
        </w:rPr>
        <w:t xml:space="preserve">    image: bde2020/hadoop-nodemanager:2.0.0-hadoop3.2.1-java8</w:t>
      </w:r>
    </w:p>
    <w:p w:rsidR="00000000" w:rsidDel="00000000" w:rsidP="00000000" w:rsidRDefault="00000000" w:rsidRPr="00000000" w14:paraId="000000F3">
      <w:pPr>
        <w:numPr>
          <w:ilvl w:val="0"/>
          <w:numId w:val="7"/>
        </w:numPr>
        <w:ind w:left="720" w:hanging="360"/>
        <w:rPr>
          <w:color w:val="00b050"/>
        </w:rPr>
      </w:pPr>
      <w:r w:rsidDel="00000000" w:rsidR="00000000" w:rsidRPr="00000000">
        <w:rPr>
          <w:color w:val="00b050"/>
          <w:rtl w:val="0"/>
        </w:rPr>
        <w:t xml:space="preserve">    container_name: nodemanager1-c2</w:t>
      </w:r>
    </w:p>
    <w:p w:rsidR="00000000" w:rsidDel="00000000" w:rsidP="00000000" w:rsidRDefault="00000000" w:rsidRPr="00000000" w14:paraId="000000F4">
      <w:pPr>
        <w:numPr>
          <w:ilvl w:val="0"/>
          <w:numId w:val="7"/>
        </w:numPr>
        <w:ind w:left="720" w:hanging="360"/>
        <w:rPr>
          <w:color w:val="00b050"/>
        </w:rPr>
      </w:pPr>
      <w:r w:rsidDel="00000000" w:rsidR="00000000" w:rsidRPr="00000000">
        <w:rPr>
          <w:color w:val="00b050"/>
          <w:rtl w:val="0"/>
        </w:rPr>
        <w:t xml:space="preserve">    hostname: nodemanager1-c2</w:t>
      </w:r>
    </w:p>
    <w:p w:rsidR="00000000" w:rsidDel="00000000" w:rsidP="00000000" w:rsidRDefault="00000000" w:rsidRPr="00000000" w14:paraId="000000F5">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0F6">
      <w:pPr>
        <w:numPr>
          <w:ilvl w:val="0"/>
          <w:numId w:val="7"/>
        </w:numPr>
        <w:ind w:left="720" w:hanging="360"/>
        <w:rPr>
          <w:color w:val="00b050"/>
        </w:rPr>
      </w:pPr>
      <w:r w:rsidDel="00000000" w:rsidR="00000000" w:rsidRPr="00000000">
        <w:rPr>
          <w:color w:val="00b050"/>
          <w:rtl w:val="0"/>
        </w:rPr>
        <w:t xml:space="preserve">      - resourcemanager-c2</w:t>
      </w:r>
    </w:p>
    <w:p w:rsidR="00000000" w:rsidDel="00000000" w:rsidP="00000000" w:rsidRDefault="00000000" w:rsidRPr="00000000" w14:paraId="000000F7">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0F8">
      <w:pPr>
        <w:numPr>
          <w:ilvl w:val="0"/>
          <w:numId w:val="7"/>
        </w:numPr>
        <w:ind w:left="720" w:hanging="360"/>
        <w:rPr>
          <w:color w:val="00b050"/>
        </w:rPr>
      </w:pPr>
      <w:r w:rsidDel="00000000" w:rsidR="00000000" w:rsidRPr="00000000">
        <w:rPr>
          <w:color w:val="00b050"/>
          <w:rtl w:val="0"/>
        </w:rPr>
        <w:t xml:space="preserve">      - "8142:8042"</w:t>
      </w:r>
    </w:p>
    <w:p w:rsidR="00000000" w:rsidDel="00000000" w:rsidP="00000000" w:rsidRDefault="00000000" w:rsidRPr="00000000" w14:paraId="000000F9">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0FA">
      <w:pPr>
        <w:numPr>
          <w:ilvl w:val="0"/>
          <w:numId w:val="7"/>
        </w:numPr>
        <w:ind w:left="720" w:hanging="360"/>
        <w:rPr>
          <w:color w:val="00b050"/>
        </w:rPr>
      </w:pPr>
      <w:r w:rsidDel="00000000" w:rsidR="00000000" w:rsidRPr="00000000">
        <w:rPr>
          <w:color w:val="00b050"/>
          <w:rtl w:val="0"/>
        </w:rPr>
        <w:t xml:space="preserve">      - CORE_CONF_fs_defaultFS=hdfs://namenode-c2:8020</w:t>
      </w:r>
    </w:p>
    <w:p w:rsidR="00000000" w:rsidDel="00000000" w:rsidP="00000000" w:rsidRDefault="00000000" w:rsidRPr="00000000" w14:paraId="000000FB">
      <w:pPr>
        <w:numPr>
          <w:ilvl w:val="0"/>
          <w:numId w:val="7"/>
        </w:numPr>
        <w:ind w:left="720" w:hanging="360"/>
        <w:rPr>
          <w:color w:val="00b050"/>
        </w:rPr>
      </w:pPr>
      <w:r w:rsidDel="00000000" w:rsidR="00000000" w:rsidRPr="00000000">
        <w:rPr>
          <w:color w:val="00b050"/>
          <w:rtl w:val="0"/>
        </w:rPr>
        <w:t xml:space="preserve">      - YARN_CONF_yarn_resourcemanager_hostname=resourcemanager-c2</w:t>
      </w:r>
    </w:p>
    <w:p w:rsidR="00000000" w:rsidDel="00000000" w:rsidP="00000000" w:rsidRDefault="00000000" w:rsidRPr="00000000" w14:paraId="000000FC">
      <w:pPr>
        <w:numPr>
          <w:ilvl w:val="0"/>
          <w:numId w:val="7"/>
        </w:numPr>
        <w:ind w:left="720" w:hanging="360"/>
        <w:rPr>
          <w:color w:val="00b050"/>
        </w:rPr>
      </w:pPr>
      <w:r w:rsidDel="00000000" w:rsidR="00000000" w:rsidRPr="00000000">
        <w:rPr>
          <w:color w:val="00b050"/>
          <w:rtl w:val="0"/>
        </w:rPr>
        <w:t xml:space="preserve">      - YARN_CONF_yarn_nodemanager_aux___services=mapreduce_shuffle</w:t>
      </w:r>
    </w:p>
    <w:p w:rsidR="00000000" w:rsidDel="00000000" w:rsidP="00000000" w:rsidRDefault="00000000" w:rsidRPr="00000000" w14:paraId="000000FD">
      <w:pPr>
        <w:numPr>
          <w:ilvl w:val="0"/>
          <w:numId w:val="7"/>
        </w:numPr>
        <w:ind w:left="720" w:hanging="360"/>
        <w:rPr>
          <w:color w:val="00b050"/>
        </w:rPr>
      </w:pPr>
      <w:r w:rsidDel="00000000" w:rsidR="00000000" w:rsidRPr="00000000">
        <w:rPr>
          <w:color w:val="00b050"/>
          <w:rtl w:val="0"/>
        </w:rPr>
        <w:t xml:space="preserve">      - YARN_CONF_yarn_nodemanager_resource_memory___mb=2048</w:t>
      </w:r>
    </w:p>
    <w:p w:rsidR="00000000" w:rsidDel="00000000" w:rsidP="00000000" w:rsidRDefault="00000000" w:rsidRPr="00000000" w14:paraId="000000FE">
      <w:pPr>
        <w:numPr>
          <w:ilvl w:val="0"/>
          <w:numId w:val="7"/>
        </w:numPr>
        <w:ind w:left="720" w:hanging="360"/>
        <w:rPr>
          <w:color w:val="00b050"/>
        </w:rPr>
      </w:pPr>
      <w:r w:rsidDel="00000000" w:rsidR="00000000" w:rsidRPr="00000000">
        <w:rPr>
          <w:color w:val="00b050"/>
          <w:rtl w:val="0"/>
        </w:rPr>
        <w:t xml:space="preserve">      - YARN_CONF_yarn_nodemanager_resource_cpu___vcores=2</w:t>
      </w:r>
    </w:p>
    <w:p w:rsidR="00000000" w:rsidDel="00000000" w:rsidP="00000000" w:rsidRDefault="00000000" w:rsidRPr="00000000" w14:paraId="000000FF">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100">
      <w:pPr>
        <w:numPr>
          <w:ilvl w:val="0"/>
          <w:numId w:val="7"/>
        </w:numPr>
        <w:ind w:left="720" w:hanging="360"/>
        <w:rPr>
          <w:color w:val="00b050"/>
        </w:rPr>
      </w:pPr>
      <w:r w:rsidDel="00000000" w:rsidR="00000000" w:rsidRPr="00000000">
        <w:rPr>
          <w:color w:val="00b050"/>
          <w:rtl w:val="0"/>
        </w:rPr>
        <w:t xml:space="preserve">      - cluster2-net</w:t>
      </w:r>
    </w:p>
    <w:p w:rsidR="00000000" w:rsidDel="00000000" w:rsidP="00000000" w:rsidRDefault="00000000" w:rsidRPr="00000000" w14:paraId="00000101">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102">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103">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104">
      <w:pPr>
        <w:numPr>
          <w:ilvl w:val="0"/>
          <w:numId w:val="7"/>
        </w:numPr>
        <w:ind w:left="720" w:hanging="360"/>
        <w:rPr>
          <w:color w:val="00b050"/>
        </w:rPr>
      </w:pPr>
      <w:r w:rsidDel="00000000" w:rsidR="00000000" w:rsidRPr="00000000">
        <w:rPr>
          <w:color w:val="00b050"/>
          <w:rtl w:val="0"/>
        </w:rPr>
        <w:t xml:space="preserve">  nodemanager2-c2:</w:t>
      </w:r>
    </w:p>
    <w:p w:rsidR="00000000" w:rsidDel="00000000" w:rsidP="00000000" w:rsidRDefault="00000000" w:rsidRPr="00000000" w14:paraId="00000105">
      <w:pPr>
        <w:numPr>
          <w:ilvl w:val="0"/>
          <w:numId w:val="7"/>
        </w:numPr>
        <w:ind w:left="720" w:hanging="360"/>
        <w:rPr>
          <w:color w:val="00b050"/>
        </w:rPr>
      </w:pPr>
      <w:r w:rsidDel="00000000" w:rsidR="00000000" w:rsidRPr="00000000">
        <w:rPr>
          <w:color w:val="00b050"/>
          <w:rtl w:val="0"/>
        </w:rPr>
        <w:t xml:space="preserve">    image: bde2020/hadoop-nodemanager:2.0.0-hadoop3.2.1-java8</w:t>
      </w:r>
    </w:p>
    <w:p w:rsidR="00000000" w:rsidDel="00000000" w:rsidP="00000000" w:rsidRDefault="00000000" w:rsidRPr="00000000" w14:paraId="00000106">
      <w:pPr>
        <w:numPr>
          <w:ilvl w:val="0"/>
          <w:numId w:val="7"/>
        </w:numPr>
        <w:ind w:left="720" w:hanging="360"/>
        <w:rPr>
          <w:color w:val="00b050"/>
        </w:rPr>
      </w:pPr>
      <w:r w:rsidDel="00000000" w:rsidR="00000000" w:rsidRPr="00000000">
        <w:rPr>
          <w:color w:val="00b050"/>
          <w:rtl w:val="0"/>
        </w:rPr>
        <w:t xml:space="preserve">    container_name: nodemanager2-c2</w:t>
      </w:r>
    </w:p>
    <w:p w:rsidR="00000000" w:rsidDel="00000000" w:rsidP="00000000" w:rsidRDefault="00000000" w:rsidRPr="00000000" w14:paraId="00000107">
      <w:pPr>
        <w:numPr>
          <w:ilvl w:val="0"/>
          <w:numId w:val="7"/>
        </w:numPr>
        <w:ind w:left="720" w:hanging="360"/>
        <w:rPr>
          <w:color w:val="00b050"/>
        </w:rPr>
      </w:pPr>
      <w:r w:rsidDel="00000000" w:rsidR="00000000" w:rsidRPr="00000000">
        <w:rPr>
          <w:color w:val="00b050"/>
          <w:rtl w:val="0"/>
        </w:rPr>
        <w:t xml:space="preserve">    hostname: nodemanager2-c2</w:t>
      </w:r>
    </w:p>
    <w:p w:rsidR="00000000" w:rsidDel="00000000" w:rsidP="00000000" w:rsidRDefault="00000000" w:rsidRPr="00000000" w14:paraId="00000108">
      <w:pPr>
        <w:numPr>
          <w:ilvl w:val="0"/>
          <w:numId w:val="7"/>
        </w:numPr>
        <w:ind w:left="720" w:hanging="360"/>
        <w:rPr>
          <w:color w:val="00b050"/>
        </w:rPr>
      </w:pPr>
      <w:r w:rsidDel="00000000" w:rsidR="00000000" w:rsidRPr="00000000">
        <w:rPr>
          <w:color w:val="00b050"/>
          <w:rtl w:val="0"/>
        </w:rPr>
        <w:t xml:space="preserve">    depends_on:</w:t>
      </w:r>
    </w:p>
    <w:p w:rsidR="00000000" w:rsidDel="00000000" w:rsidP="00000000" w:rsidRDefault="00000000" w:rsidRPr="00000000" w14:paraId="00000109">
      <w:pPr>
        <w:numPr>
          <w:ilvl w:val="0"/>
          <w:numId w:val="7"/>
        </w:numPr>
        <w:ind w:left="720" w:hanging="360"/>
        <w:rPr>
          <w:color w:val="00b050"/>
        </w:rPr>
      </w:pPr>
      <w:r w:rsidDel="00000000" w:rsidR="00000000" w:rsidRPr="00000000">
        <w:rPr>
          <w:color w:val="00b050"/>
          <w:rtl w:val="0"/>
        </w:rPr>
        <w:t xml:space="preserve">      - resourcemanager-c2</w:t>
      </w:r>
    </w:p>
    <w:p w:rsidR="00000000" w:rsidDel="00000000" w:rsidP="00000000" w:rsidRDefault="00000000" w:rsidRPr="00000000" w14:paraId="0000010A">
      <w:pPr>
        <w:numPr>
          <w:ilvl w:val="0"/>
          <w:numId w:val="7"/>
        </w:numPr>
        <w:ind w:left="720" w:hanging="360"/>
        <w:rPr>
          <w:color w:val="00b050"/>
        </w:rPr>
      </w:pPr>
      <w:r w:rsidDel="00000000" w:rsidR="00000000" w:rsidRPr="00000000">
        <w:rPr>
          <w:color w:val="00b050"/>
          <w:rtl w:val="0"/>
        </w:rPr>
        <w:t xml:space="preserve">    ports:</w:t>
      </w:r>
    </w:p>
    <w:p w:rsidR="00000000" w:rsidDel="00000000" w:rsidP="00000000" w:rsidRDefault="00000000" w:rsidRPr="00000000" w14:paraId="0000010B">
      <w:pPr>
        <w:numPr>
          <w:ilvl w:val="0"/>
          <w:numId w:val="7"/>
        </w:numPr>
        <w:ind w:left="720" w:hanging="360"/>
        <w:rPr>
          <w:color w:val="00b050"/>
        </w:rPr>
      </w:pPr>
      <w:r w:rsidDel="00000000" w:rsidR="00000000" w:rsidRPr="00000000">
        <w:rPr>
          <w:color w:val="00b050"/>
          <w:rtl w:val="0"/>
        </w:rPr>
        <w:t xml:space="preserve">      - "8143:8042"</w:t>
      </w:r>
    </w:p>
    <w:p w:rsidR="00000000" w:rsidDel="00000000" w:rsidP="00000000" w:rsidRDefault="00000000" w:rsidRPr="00000000" w14:paraId="0000010C">
      <w:pPr>
        <w:numPr>
          <w:ilvl w:val="0"/>
          <w:numId w:val="7"/>
        </w:numPr>
        <w:ind w:left="720" w:hanging="360"/>
        <w:rPr>
          <w:color w:val="00b050"/>
        </w:rPr>
      </w:pPr>
      <w:r w:rsidDel="00000000" w:rsidR="00000000" w:rsidRPr="00000000">
        <w:rPr>
          <w:color w:val="00b050"/>
          <w:rtl w:val="0"/>
        </w:rPr>
        <w:t xml:space="preserve">    environment:</w:t>
      </w:r>
    </w:p>
    <w:p w:rsidR="00000000" w:rsidDel="00000000" w:rsidP="00000000" w:rsidRDefault="00000000" w:rsidRPr="00000000" w14:paraId="0000010D">
      <w:pPr>
        <w:numPr>
          <w:ilvl w:val="0"/>
          <w:numId w:val="7"/>
        </w:numPr>
        <w:ind w:left="720" w:hanging="360"/>
        <w:rPr>
          <w:color w:val="00b050"/>
        </w:rPr>
      </w:pPr>
      <w:r w:rsidDel="00000000" w:rsidR="00000000" w:rsidRPr="00000000">
        <w:rPr>
          <w:color w:val="00b050"/>
          <w:rtl w:val="0"/>
        </w:rPr>
        <w:t xml:space="preserve">      - CORE_CONF_fs_defaultFS=hdfs://namenode-c2:8020</w:t>
      </w:r>
    </w:p>
    <w:p w:rsidR="00000000" w:rsidDel="00000000" w:rsidP="00000000" w:rsidRDefault="00000000" w:rsidRPr="00000000" w14:paraId="0000010E">
      <w:pPr>
        <w:numPr>
          <w:ilvl w:val="0"/>
          <w:numId w:val="7"/>
        </w:numPr>
        <w:ind w:left="720" w:hanging="360"/>
        <w:rPr>
          <w:color w:val="00b050"/>
        </w:rPr>
      </w:pPr>
      <w:r w:rsidDel="00000000" w:rsidR="00000000" w:rsidRPr="00000000">
        <w:rPr>
          <w:color w:val="00b050"/>
          <w:rtl w:val="0"/>
        </w:rPr>
        <w:t xml:space="preserve">      - YARN_CONF_yarn_resourcemanager_hostname=resourcemanager-c2</w:t>
      </w:r>
    </w:p>
    <w:p w:rsidR="00000000" w:rsidDel="00000000" w:rsidP="00000000" w:rsidRDefault="00000000" w:rsidRPr="00000000" w14:paraId="0000010F">
      <w:pPr>
        <w:numPr>
          <w:ilvl w:val="0"/>
          <w:numId w:val="7"/>
        </w:numPr>
        <w:ind w:left="720" w:hanging="360"/>
        <w:rPr>
          <w:color w:val="00b050"/>
        </w:rPr>
      </w:pPr>
      <w:r w:rsidDel="00000000" w:rsidR="00000000" w:rsidRPr="00000000">
        <w:rPr>
          <w:color w:val="00b050"/>
          <w:rtl w:val="0"/>
        </w:rPr>
        <w:t xml:space="preserve">      - YARN_CONF_yarn_nodemanager_aux___services=mapreduce_shuffle</w:t>
      </w:r>
    </w:p>
    <w:p w:rsidR="00000000" w:rsidDel="00000000" w:rsidP="00000000" w:rsidRDefault="00000000" w:rsidRPr="00000000" w14:paraId="00000110">
      <w:pPr>
        <w:numPr>
          <w:ilvl w:val="0"/>
          <w:numId w:val="7"/>
        </w:numPr>
        <w:ind w:left="720" w:hanging="360"/>
        <w:rPr>
          <w:color w:val="00b050"/>
        </w:rPr>
      </w:pPr>
      <w:r w:rsidDel="00000000" w:rsidR="00000000" w:rsidRPr="00000000">
        <w:rPr>
          <w:color w:val="00b050"/>
          <w:rtl w:val="0"/>
        </w:rPr>
        <w:t xml:space="preserve">      - YARN_CONF_yarn_nodemanager_resource_memory___mb=2048</w:t>
      </w:r>
    </w:p>
    <w:p w:rsidR="00000000" w:rsidDel="00000000" w:rsidP="00000000" w:rsidRDefault="00000000" w:rsidRPr="00000000" w14:paraId="00000111">
      <w:pPr>
        <w:numPr>
          <w:ilvl w:val="0"/>
          <w:numId w:val="7"/>
        </w:numPr>
        <w:ind w:left="720" w:hanging="360"/>
        <w:rPr>
          <w:color w:val="00b050"/>
        </w:rPr>
      </w:pPr>
      <w:r w:rsidDel="00000000" w:rsidR="00000000" w:rsidRPr="00000000">
        <w:rPr>
          <w:color w:val="00b050"/>
          <w:rtl w:val="0"/>
        </w:rPr>
        <w:t xml:space="preserve">      - YARN_CONF_yarn_nodemanager_resource_cpu___vcores=2</w:t>
      </w:r>
    </w:p>
    <w:p w:rsidR="00000000" w:rsidDel="00000000" w:rsidP="00000000" w:rsidRDefault="00000000" w:rsidRPr="00000000" w14:paraId="00000112">
      <w:pPr>
        <w:numPr>
          <w:ilvl w:val="0"/>
          <w:numId w:val="7"/>
        </w:numPr>
        <w:ind w:left="720" w:hanging="360"/>
        <w:rPr>
          <w:color w:val="00b050"/>
        </w:rPr>
      </w:pPr>
      <w:r w:rsidDel="00000000" w:rsidR="00000000" w:rsidRPr="00000000">
        <w:rPr>
          <w:color w:val="00b050"/>
          <w:rtl w:val="0"/>
        </w:rPr>
        <w:t xml:space="preserve">    networks:</w:t>
      </w:r>
    </w:p>
    <w:p w:rsidR="00000000" w:rsidDel="00000000" w:rsidP="00000000" w:rsidRDefault="00000000" w:rsidRPr="00000000" w14:paraId="00000113">
      <w:pPr>
        <w:numPr>
          <w:ilvl w:val="0"/>
          <w:numId w:val="7"/>
        </w:numPr>
        <w:ind w:left="720" w:hanging="360"/>
        <w:rPr>
          <w:color w:val="00b050"/>
        </w:rPr>
      </w:pPr>
      <w:r w:rsidDel="00000000" w:rsidR="00000000" w:rsidRPr="00000000">
        <w:rPr>
          <w:color w:val="00b050"/>
          <w:rtl w:val="0"/>
        </w:rPr>
        <w:t xml:space="preserve">      - cluster2-net</w:t>
      </w:r>
    </w:p>
    <w:p w:rsidR="00000000" w:rsidDel="00000000" w:rsidP="00000000" w:rsidRDefault="00000000" w:rsidRPr="00000000" w14:paraId="00000114">
      <w:pPr>
        <w:numPr>
          <w:ilvl w:val="0"/>
          <w:numId w:val="7"/>
        </w:numPr>
        <w:ind w:left="720" w:hanging="360"/>
        <w:rPr>
          <w:color w:val="00b050"/>
        </w:rPr>
      </w:pPr>
      <w:r w:rsidDel="00000000" w:rsidR="00000000" w:rsidRPr="00000000">
        <w:rPr>
          <w:color w:val="00b050"/>
          <w:rtl w:val="0"/>
        </w:rPr>
        <w:t xml:space="preserve">      - shared-net</w:t>
      </w:r>
    </w:p>
    <w:p w:rsidR="00000000" w:rsidDel="00000000" w:rsidP="00000000" w:rsidRDefault="00000000" w:rsidRPr="00000000" w14:paraId="00000115">
      <w:pPr>
        <w:numPr>
          <w:ilvl w:val="0"/>
          <w:numId w:val="7"/>
        </w:numPr>
        <w:ind w:left="720" w:hanging="360"/>
        <w:rPr>
          <w:color w:val="00b050"/>
        </w:rPr>
      </w:pPr>
      <w:r w:rsidDel="00000000" w:rsidR="00000000" w:rsidRPr="00000000">
        <w:rPr>
          <w:color w:val="00b050"/>
          <w:rtl w:val="0"/>
        </w:rPr>
        <w:t xml:space="preserve">    restart: unless-stopped</w:t>
      </w:r>
    </w:p>
    <w:p w:rsidR="00000000" w:rsidDel="00000000" w:rsidP="00000000" w:rsidRDefault="00000000" w:rsidRPr="00000000" w14:paraId="00000116">
      <w:pPr>
        <w:numPr>
          <w:ilvl w:val="0"/>
          <w:numId w:val="7"/>
        </w:numPr>
        <w:ind w:left="720" w:hanging="360"/>
        <w:rPr>
          <w:color w:val="00b050"/>
        </w:rPr>
      </w:pPr>
      <w:r w:rsidDel="00000000" w:rsidR="00000000" w:rsidRPr="00000000">
        <w:rPr>
          <w:rtl w:val="0"/>
        </w:rPr>
      </w:r>
    </w:p>
    <w:p w:rsidR="00000000" w:rsidDel="00000000" w:rsidP="00000000" w:rsidRDefault="00000000" w:rsidRPr="00000000" w14:paraId="00000117">
      <w:pPr>
        <w:numPr>
          <w:ilvl w:val="0"/>
          <w:numId w:val="7"/>
        </w:numPr>
        <w:ind w:left="720" w:hanging="360"/>
        <w:rPr>
          <w:color w:val="00b050"/>
        </w:rPr>
      </w:pPr>
      <w:r w:rsidDel="00000000" w:rsidR="00000000" w:rsidRPr="00000000">
        <w:rPr>
          <w:color w:val="00b050"/>
          <w:rtl w:val="0"/>
        </w:rPr>
        <w:t xml:space="preserve">networks:</w:t>
      </w:r>
    </w:p>
    <w:p w:rsidR="00000000" w:rsidDel="00000000" w:rsidP="00000000" w:rsidRDefault="00000000" w:rsidRPr="00000000" w14:paraId="00000118">
      <w:pPr>
        <w:numPr>
          <w:ilvl w:val="0"/>
          <w:numId w:val="7"/>
        </w:numPr>
        <w:ind w:left="720" w:hanging="360"/>
        <w:rPr>
          <w:color w:val="00b050"/>
        </w:rPr>
      </w:pPr>
      <w:r w:rsidDel="00000000" w:rsidR="00000000" w:rsidRPr="00000000">
        <w:rPr>
          <w:color w:val="00b050"/>
          <w:rtl w:val="0"/>
        </w:rPr>
        <w:t xml:space="preserve">  cluster2-net:</w:t>
      </w:r>
    </w:p>
    <w:p w:rsidR="00000000" w:rsidDel="00000000" w:rsidP="00000000" w:rsidRDefault="00000000" w:rsidRPr="00000000" w14:paraId="00000119">
      <w:pPr>
        <w:numPr>
          <w:ilvl w:val="0"/>
          <w:numId w:val="7"/>
        </w:numPr>
        <w:ind w:left="720" w:hanging="360"/>
        <w:rPr>
          <w:color w:val="00b050"/>
        </w:rPr>
      </w:pPr>
      <w:r w:rsidDel="00000000" w:rsidR="00000000" w:rsidRPr="00000000">
        <w:rPr>
          <w:color w:val="00b050"/>
          <w:rtl w:val="0"/>
        </w:rPr>
        <w:t xml:space="preserve">    driver: bridge</w:t>
      </w:r>
    </w:p>
    <w:p w:rsidR="00000000" w:rsidDel="00000000" w:rsidP="00000000" w:rsidRDefault="00000000" w:rsidRPr="00000000" w14:paraId="0000011A">
      <w:pPr>
        <w:numPr>
          <w:ilvl w:val="0"/>
          <w:numId w:val="7"/>
        </w:numPr>
        <w:ind w:left="720" w:hanging="360"/>
        <w:rPr>
          <w:color w:val="00b050"/>
        </w:rPr>
      </w:pPr>
      <w:r w:rsidDel="00000000" w:rsidR="00000000" w:rsidRPr="00000000">
        <w:rPr>
          <w:color w:val="00b050"/>
          <w:rtl w:val="0"/>
        </w:rPr>
        <w:t xml:space="preserve">  shared-net:</w:t>
      </w:r>
    </w:p>
    <w:p w:rsidR="00000000" w:rsidDel="00000000" w:rsidP="00000000" w:rsidRDefault="00000000" w:rsidRPr="00000000" w14:paraId="0000011B">
      <w:pPr>
        <w:numPr>
          <w:ilvl w:val="0"/>
          <w:numId w:val="7"/>
        </w:numPr>
        <w:spacing w:after="240" w:lineRule="auto"/>
        <w:ind w:left="720" w:hanging="360"/>
        <w:rPr/>
      </w:pPr>
      <w:r w:rsidDel="00000000" w:rsidR="00000000" w:rsidRPr="00000000">
        <w:rPr>
          <w:color w:val="00b050"/>
          <w:rtl w:val="0"/>
        </w:rPr>
        <w:t xml:space="preserve">    external: true</w:t>
      </w:r>
      <w:r w:rsidDel="00000000" w:rsidR="00000000" w:rsidRPr="00000000">
        <w:rPr>
          <w:rtl w:val="0"/>
        </w:rPr>
      </w:r>
    </w:p>
    <w:p w:rsidR="00000000" w:rsidDel="00000000" w:rsidP="00000000" w:rsidRDefault="00000000" w:rsidRPr="00000000" w14:paraId="0000011C">
      <w:pPr>
        <w:pStyle w:val="Heading4"/>
        <w:rPr/>
      </w:pPr>
      <w:bookmarkStart w:colFirst="0" w:colLast="0" w:name="_1bg8ld3jogro" w:id="5"/>
      <w:bookmarkEnd w:id="5"/>
      <w:r w:rsidDel="00000000" w:rsidR="00000000" w:rsidRPr="00000000">
        <w:rPr>
          <w:highlight w:val="green"/>
          <w:rtl w:val="0"/>
        </w:rPr>
        <w:t xml:space="preserve">Task: Summarize the contents of this file in a few sentences</w:t>
      </w:r>
      <w:r w:rsidDel="00000000" w:rsidR="00000000" w:rsidRPr="00000000">
        <w:rPr>
          <w:rtl w:val="0"/>
        </w:rPr>
      </w:r>
    </w:p>
    <w:p w:rsidR="00000000" w:rsidDel="00000000" w:rsidP="00000000" w:rsidRDefault="00000000" w:rsidRPr="00000000" w14:paraId="0000011D">
      <w:pPr>
        <w:rPr>
          <w:i w:val="1"/>
          <w:iCs w:val="1"/>
          <w:color w:val="0f243e"/>
          <w:shd w:fill="cccccc" w:val="clear"/>
        </w:rPr>
      </w:pPr>
      <w:r w:rsidDel="00000000" w:rsidR="00000000" w:rsidRPr="00000000">
        <w:rPr>
          <w:i w:val="1"/>
          <w:iCs w:val="1"/>
          <w:color w:val="0f243e"/>
          <w:shd w:fill="cccccc" w:val="clear"/>
          <w:rtl w:val="0"/>
        </w:rPr>
        <w:t xml:space="preserve">All the containers in this setup belong to Hadoop Cluster 2. They are connected through two networks, cluster2-net, for internal cluster communication, and shared-net for communication with other clusters.</w:t>
      </w:r>
    </w:p>
    <w:p w:rsidR="00000000" w:rsidDel="00000000" w:rsidP="00000000" w:rsidRDefault="00000000" w:rsidRPr="00000000" w14:paraId="0000011E">
      <w:pPr>
        <w:rPr>
          <w:i w:val="1"/>
          <w:iCs w:val="1"/>
          <w:color w:val="0f243e"/>
          <w:shd w:fill="cccccc" w:val="clear"/>
        </w:rPr>
      </w:pPr>
      <w:r w:rsidDel="00000000" w:rsidR="00000000" w:rsidRPr="00000000">
        <w:rPr>
          <w:i w:val="1"/>
          <w:iCs w:val="1"/>
          <w:color w:val="0f243e"/>
          <w:shd w:fill="cccccc" w:val="clear"/>
          <w:rtl w:val="0"/>
        </w:rPr>
        <w:t xml:space="preserve">Cluster 2 is almost identical to Cluster 1 in setup and configuration, except that it uses different port mappings to avoid conflicts when both clusters run simultaneously.</w:t>
      </w:r>
    </w:p>
    <w:p w:rsidR="00000000" w:rsidDel="00000000" w:rsidP="00000000" w:rsidRDefault="00000000" w:rsidRPr="00000000" w14:paraId="0000011F">
      <w:pPr>
        <w:pStyle w:val="Heading4"/>
        <w:rPr/>
      </w:pPr>
      <w:r w:rsidDel="00000000" w:rsidR="00000000" w:rsidRPr="00000000">
        <w:rPr>
          <w:rtl w:val="0"/>
        </w:rPr>
        <w:t xml:space="preserve">Step 4: Create Shared Network</w:t>
      </w:r>
    </w:p>
    <w:p w:rsidR="00000000" w:rsidDel="00000000" w:rsidP="00000000" w:rsidRDefault="00000000" w:rsidRPr="00000000" w14:paraId="00000120">
      <w:pPr>
        <w:numPr>
          <w:ilvl w:val="0"/>
          <w:numId w:val="7"/>
        </w:numPr>
        <w:spacing w:after="240" w:before="240" w:lineRule="auto"/>
        <w:ind w:left="720" w:hanging="360"/>
        <w:rPr/>
      </w:pPr>
      <w:r w:rsidDel="00000000" w:rsidR="00000000" w:rsidRPr="00000000">
        <w:rPr>
          <w:color w:val="ee0000"/>
          <w:rtl w:val="0"/>
        </w:rPr>
        <w:t xml:space="preserve">docker network create shared-net</w:t>
      </w:r>
      <w:r w:rsidDel="00000000" w:rsidR="00000000" w:rsidRPr="00000000">
        <w:rPr>
          <w:rtl w:val="0"/>
        </w:rPr>
      </w:r>
    </w:p>
    <w:p w:rsidR="00000000" w:rsidDel="00000000" w:rsidP="00000000" w:rsidRDefault="00000000" w:rsidRPr="00000000" w14:paraId="00000121">
      <w:pPr>
        <w:pStyle w:val="Heading4"/>
        <w:rPr/>
      </w:pPr>
      <w:bookmarkStart w:colFirst="0" w:colLast="0" w:name="_gsstn1qetabv" w:id="6"/>
      <w:bookmarkEnd w:id="6"/>
      <w:r w:rsidDel="00000000" w:rsidR="00000000" w:rsidRPr="00000000">
        <w:rPr>
          <w:rtl w:val="0"/>
        </w:rPr>
        <w:t xml:space="preserve">Step 5: Start Cluster 1</w:t>
      </w:r>
    </w:p>
    <w:p w:rsidR="00000000" w:rsidDel="00000000" w:rsidP="00000000" w:rsidRDefault="00000000" w:rsidRPr="00000000" w14:paraId="00000122">
      <w:pPr>
        <w:numPr>
          <w:ilvl w:val="0"/>
          <w:numId w:val="7"/>
        </w:numPr>
        <w:spacing w:before="240" w:lineRule="auto"/>
        <w:ind w:left="720" w:hanging="360"/>
        <w:rPr>
          <w:color w:val="ee0000"/>
        </w:rPr>
      </w:pPr>
      <w:r w:rsidDel="00000000" w:rsidR="00000000" w:rsidRPr="00000000">
        <w:rPr>
          <w:color w:val="ee0000"/>
          <w:rtl w:val="0"/>
        </w:rPr>
        <w:t xml:space="preserve">cd ~/hadoop-multicluster-lab</w:t>
      </w:r>
    </w:p>
    <w:p w:rsidR="00000000" w:rsidDel="00000000" w:rsidP="00000000" w:rsidRDefault="00000000" w:rsidRPr="00000000" w14:paraId="00000123">
      <w:pPr>
        <w:numPr>
          <w:ilvl w:val="0"/>
          <w:numId w:val="7"/>
        </w:numPr>
        <w:ind w:left="720" w:hanging="360"/>
        <w:rPr>
          <w:color w:val="ee0000"/>
        </w:rPr>
      </w:pPr>
      <w:r w:rsidDel="00000000" w:rsidR="00000000" w:rsidRPr="00000000">
        <w:rPr>
          <w:color w:val="ee0000"/>
          <w:rtl w:val="0"/>
        </w:rPr>
        <w:t xml:space="preserve">docker compose -f docker-compose-cluster1.yml up -d</w:t>
      </w:r>
    </w:p>
    <w:p w:rsidR="00000000" w:rsidDel="00000000" w:rsidP="00000000" w:rsidRDefault="00000000" w:rsidRPr="00000000" w14:paraId="00000124">
      <w:pPr>
        <w:numPr>
          <w:ilvl w:val="0"/>
          <w:numId w:val="7"/>
        </w:numPr>
        <w:ind w:left="720" w:hanging="360"/>
        <w:rPr>
          <w:color w:val="ee0000"/>
        </w:rPr>
      </w:pPr>
      <w:r w:rsidDel="00000000" w:rsidR="00000000" w:rsidRPr="00000000">
        <w:rPr>
          <w:color w:val="ee0000"/>
          <w:rtl w:val="0"/>
        </w:rPr>
        <w:t xml:space="preserve">sleep 15</w:t>
      </w:r>
    </w:p>
    <w:p w:rsidR="00000000" w:rsidDel="00000000" w:rsidP="00000000" w:rsidRDefault="00000000" w:rsidRPr="00000000" w14:paraId="00000125">
      <w:pPr>
        <w:numPr>
          <w:ilvl w:val="0"/>
          <w:numId w:val="7"/>
        </w:numPr>
        <w:spacing w:after="240" w:lineRule="auto"/>
        <w:ind w:left="720" w:hanging="360"/>
        <w:rPr/>
      </w:pPr>
      <w:r w:rsidDel="00000000" w:rsidR="00000000" w:rsidRPr="00000000">
        <w:rPr>
          <w:color w:val="ee0000"/>
          <w:rtl w:val="0"/>
        </w:rPr>
        <w:t xml:space="preserve">docker ps --filter "name=c1"</w:t>
      </w: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highlight w:val="green"/>
          <w:rtl w:val="0"/>
        </w:rPr>
        <w:t xml:space="preserve">Task: Why the sleep 15 command? </w:t>
      </w:r>
      <w:r w:rsidDel="00000000" w:rsidR="00000000" w:rsidRPr="00000000">
        <w:rPr>
          <w:rtl w:val="0"/>
        </w:rPr>
      </w:r>
    </w:p>
    <w:p w:rsidR="00000000" w:rsidDel="00000000" w:rsidP="00000000" w:rsidRDefault="00000000" w:rsidRPr="00000000" w14:paraId="00000127">
      <w:pPr>
        <w:spacing w:after="240" w:before="240" w:lineRule="auto"/>
        <w:rPr>
          <w:i w:val="1"/>
          <w:iCs w:val="1"/>
          <w:color w:val="0f243e"/>
          <w:shd w:fill="b7b7b7" w:val="clear"/>
        </w:rPr>
      </w:pPr>
      <w:r w:rsidDel="00000000" w:rsidR="00000000" w:rsidRPr="00000000">
        <w:rPr>
          <w:i w:val="1"/>
          <w:iCs w:val="1"/>
          <w:color w:val="0f243e"/>
          <w:shd w:fill="b7b7b7" w:val="clear"/>
          <w:rtl w:val="0"/>
        </w:rPr>
        <w:t xml:space="preserve">This gives Cluster 1 containers enough time to start up and initialize properly. Otherwise, Docker might still be initializing containers, and docker ps command could show incomplete or missing results.</w:t>
      </w:r>
    </w:p>
    <w:p w:rsidR="00000000" w:rsidDel="00000000" w:rsidP="00000000" w:rsidRDefault="00000000" w:rsidRPr="00000000" w14:paraId="00000128">
      <w:pPr>
        <w:spacing w:after="240" w:before="240" w:lineRule="auto"/>
        <w:rPr/>
      </w:pPr>
      <w:r w:rsidDel="00000000" w:rsidR="00000000" w:rsidRPr="00000000">
        <w:rPr>
          <w:highlight w:val="green"/>
          <w:rtl w:val="0"/>
        </w:rPr>
        <w:t xml:space="preserve">Task:</w:t>
      </w:r>
      <w:r w:rsidDel="00000000" w:rsidR="00000000" w:rsidRPr="00000000">
        <w:rPr>
          <w:b w:val="1"/>
          <w:bCs w:val="1"/>
          <w:highlight w:val="green"/>
          <w:rtl w:val="0"/>
        </w:rPr>
        <w:t xml:space="preserve"> </w:t>
      </w:r>
      <w:r w:rsidDel="00000000" w:rsidR="00000000" w:rsidRPr="00000000">
        <w:rPr>
          <w:highlight w:val="green"/>
          <w:rtl w:val="0"/>
        </w:rPr>
        <w:t xml:space="preserve">Take a screenshot showing all Cluster 1 containers running</w:t>
      </w: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drawing>
          <wp:inline distB="0" distT="0" distL="0" distR="0">
            <wp:extent cx="5943600" cy="885190"/>
            <wp:effectExtent b="0" l="0" r="0" t="0"/>
            <wp:docPr id="77" name="image72.png"/>
            <a:graphic>
              <a:graphicData uri="http://schemas.openxmlformats.org/drawingml/2006/picture">
                <pic:pic>
                  <pic:nvPicPr>
                    <pic:cNvPr id="0" name="image72.png"/>
                    <pic:cNvPicPr preferRelativeResize="0"/>
                  </pic:nvPicPr>
                  <pic:blipFill>
                    <a:blip r:embed="rId6"/>
                    <a:srcRect b="0" l="0" r="0" t="0"/>
                    <a:stretch>
                      <a:fillRect/>
                    </a:stretch>
                  </pic:blipFill>
                  <pic:spPr>
                    <a:xfrm>
                      <a:off x="0" y="0"/>
                      <a:ext cx="5943600" cy="88519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drawing>
          <wp:inline distB="0" distT="0" distL="0" distR="0">
            <wp:extent cx="5943600" cy="1219835"/>
            <wp:effectExtent b="0" l="0" r="0" t="0"/>
            <wp:docPr descr="A close-up of a document&#10;&#10;AI-generated content may be incorrect." id="79" name="image76.png"/>
            <a:graphic>
              <a:graphicData uri="http://schemas.openxmlformats.org/drawingml/2006/picture">
                <pic:pic>
                  <pic:nvPicPr>
                    <pic:cNvPr descr="A close-up of a document&#10;&#10;AI-generated content may be incorrect." id="0" name="image76.png"/>
                    <pic:cNvPicPr preferRelativeResize="0"/>
                  </pic:nvPicPr>
                  <pic:blipFill>
                    <a:blip r:embed="rId7"/>
                    <a:srcRect b="0" l="0" r="0" t="0"/>
                    <a:stretch>
                      <a:fillRect/>
                    </a:stretch>
                  </pic:blipFill>
                  <pic:spPr>
                    <a:xfrm>
                      <a:off x="0" y="0"/>
                      <a:ext cx="5943600" cy="121983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4"/>
        <w:rPr/>
      </w:pPr>
      <w:bookmarkStart w:colFirst="0" w:colLast="0" w:name="_76iyarrxaf8e" w:id="7"/>
      <w:bookmarkEnd w:id="7"/>
      <w:r w:rsidDel="00000000" w:rsidR="00000000" w:rsidRPr="00000000">
        <w:rPr>
          <w:rtl w:val="0"/>
        </w:rPr>
        <w:t xml:space="preserve">Step 6: Start Cluster 2</w:t>
      </w:r>
    </w:p>
    <w:p w:rsidR="00000000" w:rsidDel="00000000" w:rsidP="00000000" w:rsidRDefault="00000000" w:rsidRPr="00000000" w14:paraId="0000012C">
      <w:pPr>
        <w:numPr>
          <w:ilvl w:val="0"/>
          <w:numId w:val="7"/>
        </w:numPr>
        <w:spacing w:before="240" w:lineRule="auto"/>
        <w:ind w:left="720" w:hanging="360"/>
        <w:rPr>
          <w:color w:val="ee0000"/>
        </w:rPr>
      </w:pPr>
      <w:r w:rsidDel="00000000" w:rsidR="00000000" w:rsidRPr="00000000">
        <w:rPr>
          <w:color w:val="ee0000"/>
          <w:rtl w:val="0"/>
        </w:rPr>
        <w:t xml:space="preserve">docker compose -f docker-compose-cluster2.yml up -d</w:t>
      </w:r>
    </w:p>
    <w:p w:rsidR="00000000" w:rsidDel="00000000" w:rsidP="00000000" w:rsidRDefault="00000000" w:rsidRPr="00000000" w14:paraId="0000012D">
      <w:pPr>
        <w:numPr>
          <w:ilvl w:val="0"/>
          <w:numId w:val="7"/>
        </w:numPr>
        <w:ind w:left="720" w:hanging="360"/>
        <w:rPr>
          <w:color w:val="ee0000"/>
        </w:rPr>
      </w:pPr>
      <w:r w:rsidDel="00000000" w:rsidR="00000000" w:rsidRPr="00000000">
        <w:rPr>
          <w:color w:val="ee0000"/>
          <w:rtl w:val="0"/>
        </w:rPr>
        <w:t xml:space="preserve">sleep 15</w:t>
      </w:r>
    </w:p>
    <w:p w:rsidR="00000000" w:rsidDel="00000000" w:rsidP="00000000" w:rsidRDefault="00000000" w:rsidRPr="00000000" w14:paraId="0000012E">
      <w:pPr>
        <w:numPr>
          <w:ilvl w:val="0"/>
          <w:numId w:val="7"/>
        </w:numPr>
        <w:spacing w:after="240" w:lineRule="auto"/>
        <w:ind w:left="720" w:hanging="360"/>
        <w:rPr/>
      </w:pPr>
      <w:r w:rsidDel="00000000" w:rsidR="00000000" w:rsidRPr="00000000">
        <w:rPr>
          <w:color w:val="ee0000"/>
          <w:rtl w:val="0"/>
        </w:rPr>
        <w:t xml:space="preserve">docker ps --filter "name=c2"</w:t>
      </w:r>
      <w:r w:rsidDel="00000000" w:rsidR="00000000" w:rsidRPr="00000000">
        <w:rPr>
          <w:rtl w:val="0"/>
        </w:rPr>
      </w:r>
    </w:p>
    <w:p w:rsidR="00000000" w:rsidDel="00000000" w:rsidP="00000000" w:rsidRDefault="00000000" w:rsidRPr="00000000" w14:paraId="0000012F">
      <w:pPr>
        <w:spacing w:after="240" w:before="240" w:lineRule="auto"/>
        <w:rPr/>
      </w:pPr>
      <w:r w:rsidDel="00000000" w:rsidR="00000000" w:rsidRPr="00000000">
        <w:rPr>
          <w:highlight w:val="green"/>
          <w:rtl w:val="0"/>
        </w:rPr>
        <w:t xml:space="preserve">Task: Take a screenshot showing all Cluster 2 containers running</w:t>
      </w:r>
      <w:r w:rsidDel="00000000" w:rsidR="00000000" w:rsidRPr="00000000">
        <w:rPr>
          <w:rtl w:val="0"/>
        </w:rPr>
      </w:r>
    </w:p>
    <w:p w:rsidR="00000000" w:rsidDel="00000000" w:rsidP="00000000" w:rsidRDefault="00000000" w:rsidRPr="00000000" w14:paraId="00000130">
      <w:pPr>
        <w:spacing w:after="240" w:before="240" w:lineRule="auto"/>
        <w:rPr/>
      </w:pPr>
      <w:r w:rsidDel="00000000" w:rsidR="00000000" w:rsidRPr="00000000">
        <w:rPr/>
        <w:drawing>
          <wp:inline distB="0" distT="0" distL="0" distR="0">
            <wp:extent cx="5943600" cy="1196975"/>
            <wp:effectExtent b="0" l="0" r="0" t="0"/>
            <wp:docPr descr="A screenshot of a computer&#10;&#10;AI-generated content may be incorrect." id="78" name="image88.png"/>
            <a:graphic>
              <a:graphicData uri="http://schemas.openxmlformats.org/drawingml/2006/picture">
                <pic:pic>
                  <pic:nvPicPr>
                    <pic:cNvPr descr="A screenshot of a computer&#10;&#10;AI-generated content may be incorrect." id="0" name="image88.png"/>
                    <pic:cNvPicPr preferRelativeResize="0"/>
                  </pic:nvPicPr>
                  <pic:blipFill>
                    <a:blip r:embed="rId8"/>
                    <a:srcRect b="0" l="0" r="0" t="0"/>
                    <a:stretch>
                      <a:fillRect/>
                    </a:stretch>
                  </pic:blipFill>
                  <pic:spPr>
                    <a:xfrm>
                      <a:off x="0" y="0"/>
                      <a:ext cx="5943600" cy="11969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rPr/>
      </w:pPr>
      <w:r w:rsidDel="00000000" w:rsidR="00000000" w:rsidRPr="00000000">
        <w:rPr/>
        <w:drawing>
          <wp:inline distB="0" distT="0" distL="0" distR="0">
            <wp:extent cx="5943600" cy="1229995"/>
            <wp:effectExtent b="0" l="0" r="0" t="0"/>
            <wp:docPr descr="A close-up of a document&#10;&#10;AI-generated content may be incorrect." id="81" name="image73.png"/>
            <a:graphic>
              <a:graphicData uri="http://schemas.openxmlformats.org/drawingml/2006/picture">
                <pic:pic>
                  <pic:nvPicPr>
                    <pic:cNvPr descr="A close-up of a document&#10;&#10;AI-generated content may be incorrect." id="0" name="image73.png"/>
                    <pic:cNvPicPr preferRelativeResize="0"/>
                  </pic:nvPicPr>
                  <pic:blipFill>
                    <a:blip r:embed="rId9"/>
                    <a:srcRect b="0" l="0" r="0" t="0"/>
                    <a:stretch>
                      <a:fillRect/>
                    </a:stretch>
                  </pic:blipFill>
                  <pic:spPr>
                    <a:xfrm>
                      <a:off x="0" y="0"/>
                      <a:ext cx="5943600" cy="122999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4"/>
        <w:rPr/>
      </w:pPr>
      <w:bookmarkStart w:colFirst="0" w:colLast="0" w:name="_tgp3r71xrgx6" w:id="8"/>
      <w:bookmarkEnd w:id="8"/>
      <w:r w:rsidDel="00000000" w:rsidR="00000000" w:rsidRPr="00000000">
        <w:rPr>
          <w:rtl w:val="0"/>
        </w:rPr>
        <w:t xml:space="preserve">Step 7: Verify Network Connectivity</w:t>
      </w:r>
    </w:p>
    <w:p w:rsidR="00000000" w:rsidDel="00000000" w:rsidP="00000000" w:rsidRDefault="00000000" w:rsidRPr="00000000" w14:paraId="00000133">
      <w:pPr>
        <w:numPr>
          <w:ilvl w:val="0"/>
          <w:numId w:val="7"/>
        </w:numPr>
        <w:spacing w:before="240" w:lineRule="auto"/>
        <w:ind w:left="720" w:hanging="360"/>
        <w:rPr>
          <w:color w:val="ee0000"/>
        </w:rPr>
      </w:pPr>
      <w:r w:rsidDel="00000000" w:rsidR="00000000" w:rsidRPr="00000000">
        <w:rPr>
          <w:color w:val="ee0000"/>
          <w:rtl w:val="0"/>
        </w:rPr>
        <w:t xml:space="preserve">docker exec namenode-c1 ping -c 3 namenode-c2</w:t>
      </w:r>
    </w:p>
    <w:p w:rsidR="00000000" w:rsidDel="00000000" w:rsidP="00000000" w:rsidRDefault="00000000" w:rsidRPr="00000000" w14:paraId="00000134">
      <w:pPr>
        <w:numPr>
          <w:ilvl w:val="0"/>
          <w:numId w:val="7"/>
        </w:numPr>
        <w:spacing w:after="240" w:lineRule="auto"/>
        <w:ind w:left="720" w:hanging="360"/>
        <w:rPr/>
      </w:pPr>
      <w:r w:rsidDel="00000000" w:rsidR="00000000" w:rsidRPr="00000000">
        <w:rPr>
          <w:color w:val="ee0000"/>
          <w:rtl w:val="0"/>
        </w:rPr>
        <w:t xml:space="preserve">docker exec namenode-c2 ping -c 3 namenode-c1</w:t>
      </w: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highlight w:val="green"/>
          <w:rtl w:val="0"/>
        </w:rPr>
        <w:t xml:space="preserve">Task: Screenshot showing successful ping between clusters – also explain the outputs. </w:t>
      </w:r>
      <w:r w:rsidDel="00000000" w:rsidR="00000000" w:rsidRPr="00000000">
        <w:rPr>
          <w:rtl w:val="0"/>
        </w:rPr>
      </w:r>
    </w:p>
    <w:p w:rsidR="00000000" w:rsidDel="00000000" w:rsidP="00000000" w:rsidRDefault="00000000" w:rsidRPr="00000000" w14:paraId="00000136">
      <w:pPr>
        <w:spacing w:after="240" w:before="240" w:lineRule="auto"/>
        <w:rPr/>
      </w:pPr>
      <w:r w:rsidDel="00000000" w:rsidR="00000000" w:rsidRPr="00000000">
        <w:rPr/>
        <w:drawing>
          <wp:inline distB="0" distT="0" distL="0" distR="0">
            <wp:extent cx="5943600" cy="1186180"/>
            <wp:effectExtent b="0" l="0" r="0" t="0"/>
            <wp:docPr descr="A screenshot of a computer code&#10;&#10;AI-generated content may be incorrect." id="80" name="image81.png"/>
            <a:graphic>
              <a:graphicData uri="http://schemas.openxmlformats.org/drawingml/2006/picture">
                <pic:pic>
                  <pic:nvPicPr>
                    <pic:cNvPr descr="A screenshot of a computer code&#10;&#10;AI-generated content may be incorrect." id="0" name="image81.png"/>
                    <pic:cNvPicPr preferRelativeResize="0"/>
                  </pic:nvPicPr>
                  <pic:blipFill>
                    <a:blip r:embed="rId10"/>
                    <a:srcRect b="0" l="0" r="0" t="0"/>
                    <a:stretch>
                      <a:fillRect/>
                    </a:stretch>
                  </pic:blipFill>
                  <pic:spPr>
                    <a:xfrm>
                      <a:off x="0" y="0"/>
                      <a:ext cx="5943600" cy="118618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drawing>
          <wp:inline distB="0" distT="0" distL="0" distR="0">
            <wp:extent cx="5943600" cy="1270000"/>
            <wp:effectExtent b="0" l="0" r="0" t="0"/>
            <wp:docPr descr="A screenshot of a computer program&#10;&#10;AI-generated content may be incorrect." id="82" name="image75.png"/>
            <a:graphic>
              <a:graphicData uri="http://schemas.openxmlformats.org/drawingml/2006/picture">
                <pic:pic>
                  <pic:nvPicPr>
                    <pic:cNvPr descr="A screenshot of a computer program&#10;&#10;AI-generated content may be incorrect." id="0" name="image75.png"/>
                    <pic:cNvPicPr preferRelativeResize="0"/>
                  </pic:nvPicPr>
                  <pic:blipFill>
                    <a:blip r:embed="rId11"/>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t xml:space="preserve">*********************************</w:t>
      </w:r>
    </w:p>
    <w:p w:rsidR="00000000" w:rsidDel="00000000" w:rsidP="00000000" w:rsidRDefault="00000000" w:rsidRPr="00000000" w14:paraId="00000139">
      <w:pPr>
        <w:pStyle w:val="Heading2"/>
        <w:rPr/>
      </w:pPr>
      <w:r w:rsidDel="00000000" w:rsidR="00000000" w:rsidRPr="00000000">
        <w:rPr>
          <w:rtl w:val="0"/>
        </w:rPr>
        <w:t xml:space="preserve">Web UI Access</w:t>
      </w:r>
    </w:p>
    <w:p w:rsidR="00000000" w:rsidDel="00000000" w:rsidP="00000000" w:rsidRDefault="00000000" w:rsidRPr="00000000" w14:paraId="0000013A">
      <w:pPr>
        <w:pStyle w:val="Heading4"/>
        <w:rPr/>
      </w:pPr>
      <w:bookmarkStart w:colFirst="0" w:colLast="0" w:name="_xf8p1o4fnfk7" w:id="9"/>
      <w:bookmarkEnd w:id="9"/>
      <w:r w:rsidDel="00000000" w:rsidR="00000000" w:rsidRPr="00000000">
        <w:rPr>
          <w:rtl w:val="0"/>
        </w:rPr>
        <w:t xml:space="preserve">Cluster 1 UIs:</w:t>
      </w:r>
    </w:p>
    <w:p w:rsidR="00000000" w:rsidDel="00000000" w:rsidP="00000000" w:rsidRDefault="00000000" w:rsidRPr="00000000" w14:paraId="0000013B">
      <w:pPr>
        <w:numPr>
          <w:ilvl w:val="0"/>
          <w:numId w:val="6"/>
        </w:numPr>
        <w:spacing w:before="240" w:lineRule="auto"/>
        <w:ind w:left="720" w:hanging="360"/>
        <w:rPr/>
      </w:pPr>
      <w:r w:rsidDel="00000000" w:rsidR="00000000" w:rsidRPr="00000000">
        <w:rPr>
          <w:b w:val="1"/>
          <w:bCs w:val="1"/>
          <w:rtl w:val="0"/>
        </w:rPr>
        <w:t xml:space="preserve">NameNode</w:t>
      </w:r>
      <w:r w:rsidDel="00000000" w:rsidR="00000000" w:rsidRPr="00000000">
        <w:rPr>
          <w:rtl w:val="0"/>
        </w:rPr>
        <w:t xml:space="preserve">: </w:t>
      </w:r>
      <w:hyperlink r:id="rId12">
        <w:r w:rsidDel="00000000" w:rsidR="00000000" w:rsidRPr="00000000">
          <w:rPr>
            <w:color w:val="0000ff"/>
            <w:u w:val="single"/>
            <w:rtl w:val="0"/>
          </w:rPr>
          <w:t xml:space="preserve">http://localhost:9870</w:t>
        </w:r>
      </w:hyperlink>
      <w:r w:rsidDel="00000000" w:rsidR="00000000" w:rsidRPr="00000000">
        <w:rPr>
          <w:rtl w:val="0"/>
        </w:rPr>
        <w:t xml:space="preserve"> </w:t>
      </w:r>
    </w:p>
    <w:p w:rsidR="00000000" w:rsidDel="00000000" w:rsidP="00000000" w:rsidRDefault="00000000" w:rsidRPr="00000000" w14:paraId="0000013C">
      <w:pPr>
        <w:numPr>
          <w:ilvl w:val="0"/>
          <w:numId w:val="6"/>
        </w:numPr>
        <w:ind w:left="720" w:hanging="360"/>
        <w:rPr/>
      </w:pPr>
      <w:r w:rsidDel="00000000" w:rsidR="00000000" w:rsidRPr="00000000">
        <w:rPr>
          <w:b w:val="1"/>
          <w:bCs w:val="1"/>
          <w:rtl w:val="0"/>
        </w:rPr>
        <w:t xml:space="preserve">ResourceManager</w:t>
      </w:r>
      <w:r w:rsidDel="00000000" w:rsidR="00000000" w:rsidRPr="00000000">
        <w:rPr>
          <w:rtl w:val="0"/>
        </w:rPr>
        <w:t xml:space="preserve">: </w:t>
      </w:r>
      <w:hyperlink r:id="rId13">
        <w:r w:rsidDel="00000000" w:rsidR="00000000" w:rsidRPr="00000000">
          <w:rPr>
            <w:color w:val="0000ff"/>
            <w:u w:val="single"/>
            <w:rtl w:val="0"/>
          </w:rPr>
          <w:t xml:space="preserve">http://localhost:8088</w:t>
        </w:r>
      </w:hyperlink>
      <w:r w:rsidDel="00000000" w:rsidR="00000000" w:rsidRPr="00000000">
        <w:rPr>
          <w:rtl w:val="0"/>
        </w:rPr>
        <w:t xml:space="preserve"> </w:t>
      </w:r>
    </w:p>
    <w:p w:rsidR="00000000" w:rsidDel="00000000" w:rsidP="00000000" w:rsidRDefault="00000000" w:rsidRPr="00000000" w14:paraId="0000013D">
      <w:pPr>
        <w:numPr>
          <w:ilvl w:val="0"/>
          <w:numId w:val="6"/>
        </w:numPr>
        <w:spacing w:after="240" w:lineRule="auto"/>
        <w:ind w:left="720" w:hanging="360"/>
        <w:rPr/>
      </w:pPr>
      <w:r w:rsidDel="00000000" w:rsidR="00000000" w:rsidRPr="00000000">
        <w:rPr>
          <w:b w:val="1"/>
          <w:bCs w:val="1"/>
          <w:rtl w:val="0"/>
        </w:rPr>
        <w:t xml:space="preserve">DataNode 1</w:t>
      </w:r>
      <w:r w:rsidDel="00000000" w:rsidR="00000000" w:rsidRPr="00000000">
        <w:rPr>
          <w:rtl w:val="0"/>
        </w:rPr>
        <w:t xml:space="preserve">: </w:t>
      </w:r>
      <w:hyperlink r:id="rId14">
        <w:r w:rsidDel="00000000" w:rsidR="00000000" w:rsidRPr="00000000">
          <w:rPr>
            <w:color w:val="0000ff"/>
            <w:u w:val="single"/>
            <w:rtl w:val="0"/>
          </w:rPr>
          <w:t xml:space="preserve">http://localhost:9864</w:t>
        </w:r>
      </w:hyperlink>
      <w:r w:rsidDel="00000000" w:rsidR="00000000" w:rsidRPr="00000000">
        <w:rPr>
          <w:rtl w:val="0"/>
        </w:rPr>
        <w:t xml:space="preserve"> </w:t>
      </w:r>
    </w:p>
    <w:p w:rsidR="00000000" w:rsidDel="00000000" w:rsidP="00000000" w:rsidRDefault="00000000" w:rsidRPr="00000000" w14:paraId="0000013E">
      <w:pPr>
        <w:pStyle w:val="Heading4"/>
        <w:rPr/>
      </w:pPr>
      <w:bookmarkStart w:colFirst="0" w:colLast="0" w:name="_evufjg4uxkc3" w:id="10"/>
      <w:bookmarkEnd w:id="10"/>
      <w:r w:rsidDel="00000000" w:rsidR="00000000" w:rsidRPr="00000000">
        <w:rPr>
          <w:rtl w:val="0"/>
        </w:rPr>
        <w:t xml:space="preserve">Cluster 2 UIs:</w:t>
      </w:r>
    </w:p>
    <w:p w:rsidR="00000000" w:rsidDel="00000000" w:rsidP="00000000" w:rsidRDefault="00000000" w:rsidRPr="00000000" w14:paraId="0000013F">
      <w:pPr>
        <w:numPr>
          <w:ilvl w:val="0"/>
          <w:numId w:val="17"/>
        </w:numPr>
        <w:spacing w:before="240" w:lineRule="auto"/>
        <w:ind w:left="720" w:hanging="360"/>
        <w:rPr/>
      </w:pPr>
      <w:r w:rsidDel="00000000" w:rsidR="00000000" w:rsidRPr="00000000">
        <w:rPr>
          <w:b w:val="1"/>
          <w:bCs w:val="1"/>
          <w:rtl w:val="0"/>
        </w:rPr>
        <w:t xml:space="preserve">NameNode</w:t>
      </w:r>
      <w:r w:rsidDel="00000000" w:rsidR="00000000" w:rsidRPr="00000000">
        <w:rPr>
          <w:rtl w:val="0"/>
        </w:rPr>
        <w:t xml:space="preserve">: </w:t>
      </w:r>
      <w:hyperlink r:id="rId15">
        <w:r w:rsidDel="00000000" w:rsidR="00000000" w:rsidRPr="00000000">
          <w:rPr>
            <w:color w:val="0000ff"/>
            <w:u w:val="single"/>
            <w:rtl w:val="0"/>
          </w:rPr>
          <w:t xml:space="preserve">http://localhost:9970</w:t>
        </w:r>
      </w:hyperlink>
      <w:r w:rsidDel="00000000" w:rsidR="00000000" w:rsidRPr="00000000">
        <w:rPr>
          <w:rtl w:val="0"/>
        </w:rPr>
        <w:t xml:space="preserve"> </w:t>
      </w:r>
    </w:p>
    <w:p w:rsidR="00000000" w:rsidDel="00000000" w:rsidP="00000000" w:rsidRDefault="00000000" w:rsidRPr="00000000" w14:paraId="00000140">
      <w:pPr>
        <w:numPr>
          <w:ilvl w:val="0"/>
          <w:numId w:val="17"/>
        </w:numPr>
        <w:ind w:left="720" w:hanging="360"/>
        <w:rPr/>
      </w:pPr>
      <w:r w:rsidDel="00000000" w:rsidR="00000000" w:rsidRPr="00000000">
        <w:rPr>
          <w:b w:val="1"/>
          <w:bCs w:val="1"/>
          <w:rtl w:val="0"/>
        </w:rPr>
        <w:t xml:space="preserve">ResourceManager</w:t>
      </w:r>
      <w:r w:rsidDel="00000000" w:rsidR="00000000" w:rsidRPr="00000000">
        <w:rPr>
          <w:rtl w:val="0"/>
        </w:rPr>
        <w:t xml:space="preserve">: </w:t>
      </w:r>
      <w:hyperlink r:id="rId16">
        <w:r w:rsidDel="00000000" w:rsidR="00000000" w:rsidRPr="00000000">
          <w:rPr>
            <w:color w:val="0000ff"/>
            <w:u w:val="single"/>
            <w:rtl w:val="0"/>
          </w:rPr>
          <w:t xml:space="preserve">http://localhost:9088</w:t>
        </w:r>
      </w:hyperlink>
      <w:r w:rsidDel="00000000" w:rsidR="00000000" w:rsidRPr="00000000">
        <w:rPr>
          <w:rtl w:val="0"/>
        </w:rPr>
        <w:t xml:space="preserve"> </w:t>
      </w:r>
    </w:p>
    <w:p w:rsidR="00000000" w:rsidDel="00000000" w:rsidP="00000000" w:rsidRDefault="00000000" w:rsidRPr="00000000" w14:paraId="00000141">
      <w:pPr>
        <w:numPr>
          <w:ilvl w:val="0"/>
          <w:numId w:val="17"/>
        </w:numPr>
        <w:spacing w:after="240" w:lineRule="auto"/>
        <w:ind w:left="720" w:hanging="360"/>
        <w:rPr/>
      </w:pPr>
      <w:r w:rsidDel="00000000" w:rsidR="00000000" w:rsidRPr="00000000">
        <w:rPr>
          <w:b w:val="1"/>
          <w:bCs w:val="1"/>
          <w:rtl w:val="0"/>
        </w:rPr>
        <w:t xml:space="preserve">DataNode 1</w:t>
      </w:r>
      <w:r w:rsidDel="00000000" w:rsidR="00000000" w:rsidRPr="00000000">
        <w:rPr>
          <w:rtl w:val="0"/>
        </w:rPr>
        <w:t xml:space="preserve">: </w:t>
      </w:r>
      <w:hyperlink r:id="rId17">
        <w:r w:rsidDel="00000000" w:rsidR="00000000" w:rsidRPr="00000000">
          <w:rPr>
            <w:color w:val="0000ff"/>
            <w:u w:val="single"/>
            <w:rtl w:val="0"/>
          </w:rPr>
          <w:t xml:space="preserve">http://localhost:9964</w:t>
        </w:r>
      </w:hyperlink>
      <w:r w:rsidDel="00000000" w:rsidR="00000000" w:rsidRPr="00000000">
        <w:rPr>
          <w:rtl w:val="0"/>
        </w:rPr>
        <w:t xml:space="preserve"> </w:t>
      </w:r>
    </w:p>
    <w:p w:rsidR="00000000" w:rsidDel="00000000" w:rsidP="00000000" w:rsidRDefault="00000000" w:rsidRPr="00000000" w14:paraId="00000142">
      <w:pPr>
        <w:spacing w:after="240" w:before="240" w:lineRule="auto"/>
        <w:rPr/>
      </w:pPr>
      <w:r w:rsidDel="00000000" w:rsidR="00000000" w:rsidRPr="00000000">
        <w:rPr>
          <w:highlight w:val="green"/>
          <w:rtl w:val="0"/>
        </w:rPr>
        <w:t xml:space="preserve">Task: Open both NameNode UIs side-by-side showing the cluster overview. Explain the outputs.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3411854</wp:posOffset>
            </wp:positionH>
            <wp:positionV relativeFrom="paragraph">
              <wp:posOffset>575945</wp:posOffset>
            </wp:positionV>
            <wp:extent cx="2759710" cy="2743200"/>
            <wp:effectExtent b="0" l="0" r="0" t="0"/>
            <wp:wrapSquare wrapText="bothSides" distB="0" distT="0" distL="114300" distR="114300"/>
            <wp:docPr descr="A screenshot of a computer&#10;&#10;AI-generated content may be incorrect." id="93" name="image92.png"/>
            <a:graphic>
              <a:graphicData uri="http://schemas.openxmlformats.org/drawingml/2006/picture">
                <pic:pic>
                  <pic:nvPicPr>
                    <pic:cNvPr descr="A screenshot of a computer&#10;&#10;AI-generated content may be incorrect." id="0" name="image92.png"/>
                    <pic:cNvPicPr preferRelativeResize="0"/>
                  </pic:nvPicPr>
                  <pic:blipFill>
                    <a:blip r:embed="rId18"/>
                    <a:srcRect b="0" l="0" r="0" t="0"/>
                    <a:stretch>
                      <a:fillRect/>
                    </a:stretch>
                  </pic:blipFill>
                  <pic:spPr>
                    <a:xfrm>
                      <a:off x="0" y="0"/>
                      <a:ext cx="2759710" cy="2743200"/>
                    </a:xfrm>
                    <a:prstGeom prst="rect"/>
                    <a:ln/>
                  </pic:spPr>
                </pic:pic>
              </a:graphicData>
            </a:graphic>
          </wp:anchor>
        </w:drawing>
      </w:r>
    </w:p>
    <w:p w:rsidR="00000000" w:rsidDel="00000000" w:rsidP="00000000" w:rsidRDefault="00000000" w:rsidRPr="00000000" w14:paraId="00000143">
      <w:pPr>
        <w:spacing w:after="240" w:befor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-1734</wp:posOffset>
            </wp:positionV>
            <wp:extent cx="3295579" cy="2952750"/>
            <wp:effectExtent b="0" l="0" r="0" t="0"/>
            <wp:wrapSquare wrapText="bothSides" distB="0" distT="0" distL="114300" distR="114300"/>
            <wp:docPr descr="A screenshot of a computer&#10;&#10;AI-generated content may be incorrect." id="26" name="image22.png"/>
            <a:graphic>
              <a:graphicData uri="http://schemas.openxmlformats.org/drawingml/2006/picture">
                <pic:pic>
                  <pic:nvPicPr>
                    <pic:cNvPr descr="A screenshot of a computer&#10;&#10;AI-generated content may be incorrect." id="0" name="image22.png"/>
                    <pic:cNvPicPr preferRelativeResize="0"/>
                  </pic:nvPicPr>
                  <pic:blipFill>
                    <a:blip r:embed="rId19"/>
                    <a:srcRect b="0" l="0" r="0" t="0"/>
                    <a:stretch>
                      <a:fillRect/>
                    </a:stretch>
                  </pic:blipFill>
                  <pic:spPr>
                    <a:xfrm>
                      <a:off x="0" y="0"/>
                      <a:ext cx="3295579" cy="2952750"/>
                    </a:xfrm>
                    <a:prstGeom prst="rect"/>
                    <a:ln/>
                  </pic:spPr>
                </pic:pic>
              </a:graphicData>
            </a:graphic>
          </wp:anchor>
        </w:drawing>
      </w:r>
    </w:p>
    <w:p w:rsidR="00000000" w:rsidDel="00000000" w:rsidP="00000000" w:rsidRDefault="00000000" w:rsidRPr="00000000" w14:paraId="00000144">
      <w:pPr>
        <w:pStyle w:val="Heading2"/>
        <w:rPr/>
      </w:pPr>
      <w:r w:rsidDel="00000000" w:rsidR="00000000" w:rsidRPr="00000000">
        <w:rPr>
          <w:rtl w:val="0"/>
        </w:rPr>
        <w:t xml:space="preserve">Lab Exercises</w:t>
      </w:r>
    </w:p>
    <w:p w:rsidR="00000000" w:rsidDel="00000000" w:rsidP="00000000" w:rsidRDefault="00000000" w:rsidRPr="00000000" w14:paraId="00000145">
      <w:pPr>
        <w:pStyle w:val="Heading4"/>
        <w:rPr/>
      </w:pPr>
      <w:r w:rsidDel="00000000" w:rsidR="00000000" w:rsidRPr="00000000">
        <w:rPr>
          <w:rtl w:val="0"/>
        </w:rPr>
        <w:t xml:space="preserve">Exercise 1: Create and Upload Your Own Dataset to Cluster 1</w:t>
      </w:r>
    </w:p>
    <w:p w:rsidR="00000000" w:rsidDel="00000000" w:rsidP="00000000" w:rsidRDefault="00000000" w:rsidRPr="00000000" w14:paraId="00000146">
      <w:pPr>
        <w:spacing w:after="240" w:before="240" w:lineRule="auto"/>
        <w:rPr/>
      </w:pPr>
      <w:r w:rsidDel="00000000" w:rsidR="00000000" w:rsidRPr="00000000">
        <w:rPr>
          <w:b w:val="1"/>
          <w:bCs w:val="1"/>
          <w:highlight w:val="green"/>
          <w:rtl w:val="0"/>
        </w:rPr>
        <w:t xml:space="preserve">Task</w:t>
      </w:r>
      <w:r w:rsidDel="00000000" w:rsidR="00000000" w:rsidRPr="00000000">
        <w:rPr>
          <w:highlight w:val="green"/>
          <w:rtl w:val="0"/>
        </w:rPr>
        <w:t xml:space="preserve">: Create a custom dataset file on your local machine, then upload it to HDFS on Cluster 1. Show proof of transfer and give some description about this dataset (it must be a big dataset or from amongst the data sources I uploaded).</w:t>
      </w: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148">
      <w:pPr>
        <w:numPr>
          <w:ilvl w:val="0"/>
          <w:numId w:val="8"/>
        </w:numPr>
        <w:spacing w:before="240" w:lineRule="auto"/>
        <w:ind w:left="720" w:hanging="360"/>
        <w:rPr/>
      </w:pPr>
      <w:r w:rsidDel="00000000" w:rsidR="00000000" w:rsidRPr="00000000">
        <w:rPr>
          <w:rtl w:val="0"/>
        </w:rPr>
        <w:t xml:space="preserve">Create a text file with at least 20 lines of data (use any text editor or echo commands)</w:t>
      </w:r>
    </w:p>
    <w:p w:rsidR="00000000" w:rsidDel="00000000" w:rsidP="00000000" w:rsidRDefault="00000000" w:rsidRPr="00000000" w14:paraId="00000149">
      <w:pPr>
        <w:numPr>
          <w:ilvl w:val="0"/>
          <w:numId w:val="8"/>
        </w:numPr>
        <w:ind w:left="720" w:hanging="360"/>
        <w:rPr/>
      </w:pPr>
      <w:r w:rsidDel="00000000" w:rsidR="00000000" w:rsidRPr="00000000">
        <w:rPr>
          <w:rtl w:val="0"/>
        </w:rPr>
        <w:t xml:space="preserve">Upload this file to HDFS under </w:t>
      </w:r>
      <w:r w:rsidDel="00000000" w:rsidR="00000000" w:rsidRPr="00000000">
        <w:rPr>
          <w:rFonts w:ascii="Roboto Mono" w:cs="Roboto Mono" w:eastAsia="Roboto Mono" w:hAnsi="Roboto Mono"/>
          <w:rtl w:val="0"/>
        </w:rPr>
        <w:t xml:space="preserve">/user/yourname/dataset/</w:t>
      </w:r>
      <w:r w:rsidDel="00000000" w:rsidR="00000000" w:rsidRPr="00000000">
        <w:rPr>
          <w:rtl w:val="0"/>
        </w:rPr>
      </w:r>
    </w:p>
    <w:p w:rsidR="00000000" w:rsidDel="00000000" w:rsidP="00000000" w:rsidRDefault="00000000" w:rsidRPr="00000000" w14:paraId="0000014A">
      <w:pPr>
        <w:numPr>
          <w:ilvl w:val="0"/>
          <w:numId w:val="8"/>
        </w:numPr>
        <w:ind w:left="720" w:hanging="360"/>
        <w:rPr/>
      </w:pPr>
      <w:r w:rsidDel="00000000" w:rsidR="00000000" w:rsidRPr="00000000">
        <w:rPr>
          <w:rtl w:val="0"/>
        </w:rPr>
        <w:t xml:space="preserve">Verify the upload was successful by listing the directory</w:t>
      </w:r>
    </w:p>
    <w:p w:rsidR="00000000" w:rsidDel="00000000" w:rsidP="00000000" w:rsidRDefault="00000000" w:rsidRPr="00000000" w14:paraId="0000014B">
      <w:pPr>
        <w:numPr>
          <w:ilvl w:val="0"/>
          <w:numId w:val="8"/>
        </w:numPr>
        <w:spacing w:after="240" w:lineRule="auto"/>
        <w:ind w:left="720" w:hanging="360"/>
        <w:rPr/>
      </w:pPr>
      <w:r w:rsidDel="00000000" w:rsidR="00000000" w:rsidRPr="00000000">
        <w:rPr>
          <w:rtl w:val="0"/>
        </w:rPr>
        <w:t xml:space="preserve">Display the contents of your uploaded file</w:t>
      </w:r>
    </w:p>
    <w:p w:rsidR="00000000" w:rsidDel="00000000" w:rsidP="00000000" w:rsidRDefault="00000000" w:rsidRPr="00000000" w14:paraId="0000014C">
      <w:pPr>
        <w:spacing w:after="240" w:before="240" w:lineRule="auto"/>
        <w:rPr>
          <w:rFonts w:ascii="Roboto Mono" w:cs="Roboto Mono" w:eastAsia="Roboto Mono" w:hAnsi="Roboto Mono"/>
        </w:rPr>
      </w:pPr>
      <w:r w:rsidDel="00000000" w:rsidR="00000000" w:rsidRPr="00000000">
        <w:rPr>
          <w:highlight w:val="green"/>
          <w:rtl w:val="0"/>
        </w:rPr>
        <w:t xml:space="preserve">Task: Screenshot of  the terminal output of your file listing and content display commands</w:t>
      </w:r>
      <w:r w:rsidDel="00000000" w:rsidR="00000000" w:rsidRPr="00000000">
        <w:rPr>
          <w:rtl w:val="0"/>
        </w:rPr>
        <w:t xml:space="preserve"> (</w:t>
      </w:r>
      <w:r w:rsidDel="00000000" w:rsidR="00000000" w:rsidRPr="00000000">
        <w:rPr>
          <w:b w:val="1"/>
          <w:bCs w:val="1"/>
          <w:i w:val="1"/>
          <w:iCs w:val="1"/>
          <w:rtl w:val="0"/>
        </w:rPr>
        <w:t xml:space="preserve">Hint</w:t>
      </w:r>
      <w:r w:rsidDel="00000000" w:rsidR="00000000" w:rsidRPr="00000000">
        <w:rPr>
          <w:i w:val="1"/>
          <w:iCs w:val="1"/>
          <w:rtl w:val="0"/>
        </w:rPr>
        <w:t xml:space="preserve">: You'll need to use </w:t>
      </w:r>
      <w:r w:rsidDel="00000000" w:rsidR="00000000" w:rsidRPr="00000000">
        <w:rPr>
          <w:rFonts w:ascii="Roboto Mono" w:cs="Roboto Mono" w:eastAsia="Roboto Mono" w:hAnsi="Roboto Mono"/>
          <w:i w:val="1"/>
          <w:iCs w:val="1"/>
          <w:rtl w:val="0"/>
        </w:rPr>
        <w:t xml:space="preserve">hdfs dfs -mkdir</w:t>
      </w:r>
      <w:r w:rsidDel="00000000" w:rsidR="00000000" w:rsidRPr="00000000">
        <w:rPr>
          <w:i w:val="1"/>
          <w:iCs w:val="1"/>
          <w:rtl w:val="0"/>
        </w:rPr>
        <w:t xml:space="preserve">, </w:t>
      </w:r>
      <w:r w:rsidDel="00000000" w:rsidR="00000000" w:rsidRPr="00000000">
        <w:rPr>
          <w:rFonts w:ascii="Roboto Mono" w:cs="Roboto Mono" w:eastAsia="Roboto Mono" w:hAnsi="Roboto Mono"/>
          <w:i w:val="1"/>
          <w:iCs w:val="1"/>
          <w:rtl w:val="0"/>
        </w:rPr>
        <w:t xml:space="preserve">hdfs dfs -put</w:t>
      </w:r>
      <w:r w:rsidDel="00000000" w:rsidR="00000000" w:rsidRPr="00000000">
        <w:rPr>
          <w:i w:val="1"/>
          <w:iCs w:val="1"/>
          <w:rtl w:val="0"/>
        </w:rPr>
        <w:t xml:space="preserve">, </w:t>
      </w:r>
      <w:r w:rsidDel="00000000" w:rsidR="00000000" w:rsidRPr="00000000">
        <w:rPr>
          <w:rFonts w:ascii="Roboto Mono" w:cs="Roboto Mono" w:eastAsia="Roboto Mono" w:hAnsi="Roboto Mono"/>
          <w:i w:val="1"/>
          <w:iCs w:val="1"/>
          <w:rtl w:val="0"/>
        </w:rPr>
        <w:t xml:space="preserve">hdfs dfs -ls</w:t>
      </w:r>
      <w:r w:rsidDel="00000000" w:rsidR="00000000" w:rsidRPr="00000000">
        <w:rPr>
          <w:i w:val="1"/>
          <w:iCs w:val="1"/>
          <w:rtl w:val="0"/>
        </w:rPr>
        <w:t xml:space="preserve">, and </w:t>
      </w:r>
      <w:r w:rsidDel="00000000" w:rsidR="00000000" w:rsidRPr="00000000">
        <w:rPr>
          <w:rFonts w:ascii="Roboto Mono" w:cs="Roboto Mono" w:eastAsia="Roboto Mono" w:hAnsi="Roboto Mono"/>
          <w:i w:val="1"/>
          <w:iCs w:val="1"/>
          <w:rtl w:val="0"/>
        </w:rPr>
        <w:t xml:space="preserve">hdfs dfs -cat</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4D">
      <w:pPr>
        <w:spacing w:after="240" w:before="240" w:lineRule="auto"/>
        <w:rPr/>
      </w:pPr>
      <w:r w:rsidDel="00000000" w:rsidR="00000000" w:rsidRPr="00000000">
        <w:rPr/>
        <w:drawing>
          <wp:inline distB="0" distT="0" distL="0" distR="0">
            <wp:extent cx="5943600" cy="358775"/>
            <wp:effectExtent b="0" l="0" r="0" t="0"/>
            <wp:docPr id="83"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5943600" cy="35877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rPr/>
      </w:pPr>
      <w:r w:rsidDel="00000000" w:rsidR="00000000" w:rsidRPr="00000000">
        <w:rPr/>
        <w:drawing>
          <wp:inline distB="0" distT="0" distL="0" distR="0">
            <wp:extent cx="5943600" cy="2151380"/>
            <wp:effectExtent b="0" l="0" r="0" t="0"/>
            <wp:docPr descr="A screenshot of a computer&#10;&#10;AI-generated content may be incorrect." id="87" name="image85.png"/>
            <a:graphic>
              <a:graphicData uri="http://schemas.openxmlformats.org/drawingml/2006/picture">
                <pic:pic>
                  <pic:nvPicPr>
                    <pic:cNvPr descr="A screenshot of a computer&#10;&#10;AI-generated content may be incorrect." id="0" name="image85.png"/>
                    <pic:cNvPicPr preferRelativeResize="0"/>
                  </pic:nvPicPr>
                  <pic:blipFill>
                    <a:blip r:embed="rId21"/>
                    <a:srcRect b="0" l="0" r="0" t="0"/>
                    <a:stretch>
                      <a:fillRect/>
                    </a:stretch>
                  </pic:blipFill>
                  <pic:spPr>
                    <a:xfrm>
                      <a:off x="0" y="0"/>
                      <a:ext cx="5943600" cy="215138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4"/>
        <w:rPr/>
      </w:pPr>
      <w:r w:rsidDel="00000000" w:rsidR="00000000" w:rsidRPr="00000000">
        <w:rPr>
          <w:rtl w:val="0"/>
        </w:rPr>
      </w:r>
    </w:p>
    <w:p w:rsidR="00000000" w:rsidDel="00000000" w:rsidP="00000000" w:rsidRDefault="00000000" w:rsidRPr="00000000" w14:paraId="00000150">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4"/>
        <w:rPr/>
      </w:pPr>
      <w:r w:rsidDel="00000000" w:rsidR="00000000" w:rsidRPr="00000000">
        <w:rPr>
          <w:rtl w:val="0"/>
        </w:rPr>
        <w:t xml:space="preserve">Exercise 2: Check File Replication and Block Distribution</w:t>
      </w:r>
    </w:p>
    <w:p w:rsidR="00000000" w:rsidDel="00000000" w:rsidP="00000000" w:rsidRDefault="00000000" w:rsidRPr="00000000" w14:paraId="00000152">
      <w:pPr>
        <w:spacing w:after="240" w:before="240" w:lineRule="auto"/>
        <w:rPr/>
      </w:pPr>
      <w:r w:rsidDel="00000000" w:rsidR="00000000" w:rsidRPr="00000000">
        <w:rPr>
          <w:b w:val="1"/>
          <w:bCs w:val="1"/>
          <w:rtl w:val="0"/>
        </w:rPr>
        <w:t xml:space="preserve">Task</w:t>
      </w:r>
      <w:r w:rsidDel="00000000" w:rsidR="00000000" w:rsidRPr="00000000">
        <w:rPr>
          <w:rtl w:val="0"/>
        </w:rPr>
        <w:t xml:space="preserve">: Examine how your uploaded file is replicated across DataNodes.</w:t>
      </w:r>
    </w:p>
    <w:p w:rsidR="00000000" w:rsidDel="00000000" w:rsidP="00000000" w:rsidRDefault="00000000" w:rsidRPr="00000000" w14:paraId="00000153">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154">
      <w:pPr>
        <w:numPr>
          <w:ilvl w:val="0"/>
          <w:numId w:val="16"/>
        </w:numPr>
        <w:spacing w:before="240" w:lineRule="auto"/>
        <w:ind w:left="720" w:hanging="360"/>
        <w:rPr/>
      </w:pPr>
      <w:r w:rsidDel="00000000" w:rsidR="00000000" w:rsidRPr="00000000">
        <w:rPr>
          <w:rtl w:val="0"/>
        </w:rPr>
        <w:t xml:space="preserve">Use HDFS commands to get detailed information about your file (replication factor, block size)</w:t>
      </w:r>
    </w:p>
    <w:p w:rsidR="00000000" w:rsidDel="00000000" w:rsidP="00000000" w:rsidRDefault="00000000" w:rsidRPr="00000000" w14:paraId="00000155">
      <w:pPr>
        <w:numPr>
          <w:ilvl w:val="0"/>
          <w:numId w:val="16"/>
        </w:numPr>
        <w:ind w:left="720" w:hanging="360"/>
        <w:rPr/>
      </w:pPr>
      <w:r w:rsidDel="00000000" w:rsidR="00000000" w:rsidRPr="00000000">
        <w:rPr>
          <w:rtl w:val="0"/>
        </w:rPr>
        <w:t xml:space="preserve">Check which DataNodes are storing copies of your file</w:t>
      </w:r>
    </w:p>
    <w:p w:rsidR="00000000" w:rsidDel="00000000" w:rsidP="00000000" w:rsidRDefault="00000000" w:rsidRPr="00000000" w14:paraId="00000156">
      <w:pPr>
        <w:numPr>
          <w:ilvl w:val="0"/>
          <w:numId w:val="16"/>
        </w:numPr>
        <w:spacing w:after="240" w:lineRule="auto"/>
        <w:ind w:left="720" w:hanging="360"/>
        <w:rPr/>
      </w:pPr>
      <w:r w:rsidDel="00000000" w:rsidR="00000000" w:rsidRPr="00000000">
        <w:rPr>
          <w:rtl w:val="0"/>
        </w:rPr>
        <w:t xml:space="preserve">Take note of the block IDs and their locations</w:t>
      </w:r>
    </w:p>
    <w:p w:rsidR="00000000" w:rsidDel="00000000" w:rsidP="00000000" w:rsidRDefault="00000000" w:rsidRPr="00000000" w14:paraId="00000157">
      <w:pPr>
        <w:spacing w:after="240" w:before="240" w:lineRule="auto"/>
        <w:rPr/>
      </w:pPr>
      <w:r w:rsidDel="00000000" w:rsidR="00000000" w:rsidRPr="00000000">
        <w:rPr>
          <w:highlight w:val="green"/>
          <w:rtl w:val="0"/>
        </w:rPr>
        <w:t xml:space="preserve">Screenshot of the output displaying file status and block locations</w:t>
      </w: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drawing>
          <wp:inline distB="0" distT="0" distL="0" distR="0">
            <wp:extent cx="5943600" cy="291465"/>
            <wp:effectExtent b="0" l="0" r="0" t="0"/>
            <wp:docPr id="85"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5943600" cy="29146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drawing>
          <wp:inline distB="0" distT="0" distL="0" distR="0">
            <wp:extent cx="5943600" cy="2182495"/>
            <wp:effectExtent b="0" l="0" r="0" t="0"/>
            <wp:docPr descr="A close-up of a document&#10;&#10;AI-generated content may be incorrect." id="86" name="image87.png"/>
            <a:graphic>
              <a:graphicData uri="http://schemas.openxmlformats.org/drawingml/2006/picture">
                <pic:pic>
                  <pic:nvPicPr>
                    <pic:cNvPr descr="A close-up of a document&#10;&#10;AI-generated content may be incorrect." id="0" name="image87.png"/>
                    <pic:cNvPicPr preferRelativeResize="0"/>
                  </pic:nvPicPr>
                  <pic:blipFill>
                    <a:blip r:embed="rId23"/>
                    <a:srcRect b="0" l="0" r="0" t="0"/>
                    <a:stretch>
                      <a:fillRect/>
                    </a:stretch>
                  </pic:blipFill>
                  <pic:spPr>
                    <a:xfrm>
                      <a:off x="0" y="0"/>
                      <a:ext cx="5943600" cy="218249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b w:val="1"/>
          <w:bCs w:val="1"/>
          <w:highlight w:val="green"/>
          <w:rtl w:val="0"/>
        </w:rPr>
        <w:t xml:space="preserve">Then verify in UI</w:t>
      </w:r>
      <w:r w:rsidDel="00000000" w:rsidR="00000000" w:rsidRPr="00000000">
        <w:rPr>
          <w:highlight w:val="green"/>
          <w:rtl w:val="0"/>
        </w:rPr>
        <w:t xml:space="preserve">: Open http://localhost:9870, browse to your file, and compare what you see in the UI with the command output</w:t>
      </w:r>
      <w:r w:rsidDel="00000000" w:rsidR="00000000" w:rsidRPr="00000000">
        <w:rPr>
          <w:rtl w:val="0"/>
        </w:rPr>
        <w:t xml:space="preserve"> (</w:t>
      </w:r>
      <w:r w:rsidDel="00000000" w:rsidR="00000000" w:rsidRPr="00000000">
        <w:rPr>
          <w:b w:val="1"/>
          <w:bCs w:val="1"/>
          <w:i w:val="1"/>
          <w:iCs w:val="1"/>
          <w:rtl w:val="0"/>
        </w:rPr>
        <w:t xml:space="preserve">Hint</w:t>
      </w:r>
      <w:r w:rsidDel="00000000" w:rsidR="00000000" w:rsidRPr="00000000">
        <w:rPr>
          <w:i w:val="1"/>
          <w:iCs w:val="1"/>
          <w:rtl w:val="0"/>
        </w:rPr>
        <w:t xml:space="preserve">: Use </w:t>
      </w:r>
      <w:r w:rsidDel="00000000" w:rsidR="00000000" w:rsidRPr="00000000">
        <w:rPr>
          <w:rFonts w:ascii="Roboto Mono" w:cs="Roboto Mono" w:eastAsia="Roboto Mono" w:hAnsi="Roboto Mono"/>
          <w:i w:val="1"/>
          <w:iCs w:val="1"/>
          <w:rtl w:val="0"/>
        </w:rPr>
        <w:t xml:space="preserve">hdfs fsck /user/yourname/dataset/yourfile -files -blocks -locations)</w:t>
      </w:r>
      <w:r w:rsidDel="00000000" w:rsidR="00000000" w:rsidRPr="00000000">
        <w:rPr>
          <w:rtl w:val="0"/>
        </w:rPr>
      </w:r>
    </w:p>
    <w:p w:rsidR="00000000" w:rsidDel="00000000" w:rsidP="00000000" w:rsidRDefault="00000000" w:rsidRPr="00000000" w14:paraId="0000015B">
      <w:pPr>
        <w:spacing w:after="240" w:before="240" w:lineRule="auto"/>
        <w:rPr>
          <w:b w:val="1"/>
          <w:bCs w:val="1"/>
          <w:color w:val="000000"/>
          <w:sz w:val="26"/>
          <w:szCs w:val="26"/>
        </w:rPr>
      </w:pPr>
      <w:r w:rsidDel="00000000" w:rsidR="00000000" w:rsidRPr="00000000">
        <w:rPr>
          <w:b w:val="1"/>
          <w:bCs w:val="1"/>
          <w:color w:val="000000"/>
          <w:sz w:val="26"/>
          <w:szCs w:val="26"/>
        </w:rPr>
        <w:drawing>
          <wp:inline distB="0" distT="0" distL="0" distR="0">
            <wp:extent cx="5943600" cy="2370455"/>
            <wp:effectExtent b="0" l="0" r="0" t="0"/>
            <wp:docPr descr="A screenshot of a computer&#10;&#10;AI-generated content may be incorrect." id="88" name="image93.png"/>
            <a:graphic>
              <a:graphicData uri="http://schemas.openxmlformats.org/drawingml/2006/picture">
                <pic:pic>
                  <pic:nvPicPr>
                    <pic:cNvPr descr="A screenshot of a computer&#10;&#10;AI-generated content may be incorrect." id="0" name="image93.png"/>
                    <pic:cNvPicPr preferRelativeResize="0"/>
                  </pic:nvPicPr>
                  <pic:blipFill>
                    <a:blip r:embed="rId24"/>
                    <a:srcRect b="0" l="0" r="0" t="0"/>
                    <a:stretch>
                      <a:fillRect/>
                    </a:stretch>
                  </pic:blipFill>
                  <pic:spPr>
                    <a:xfrm>
                      <a:off x="0" y="0"/>
                      <a:ext cx="5943600" cy="237045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rPr>
          <w:b w:val="1"/>
          <w:bCs w:val="1"/>
          <w:color w:val="000000"/>
          <w:sz w:val="26"/>
          <w:szCs w:val="26"/>
        </w:rPr>
      </w:pPr>
      <w:r w:rsidDel="00000000" w:rsidR="00000000" w:rsidRPr="00000000">
        <w:rPr>
          <w:b w:val="1"/>
          <w:bCs w:val="1"/>
          <w:color w:val="000000"/>
          <w:sz w:val="26"/>
          <w:szCs w:val="26"/>
        </w:rPr>
        <w:drawing>
          <wp:inline distB="0" distT="0" distL="0" distR="0">
            <wp:extent cx="5239019" cy="2692538"/>
            <wp:effectExtent b="0" l="0" r="0" t="0"/>
            <wp:docPr id="89" name="image84.png"/>
            <a:graphic>
              <a:graphicData uri="http://schemas.openxmlformats.org/drawingml/2006/picture">
                <pic:pic>
                  <pic:nvPicPr>
                    <pic:cNvPr id="0" name="image84.png"/>
                    <pic:cNvPicPr preferRelativeResize="0"/>
                  </pic:nvPicPr>
                  <pic:blipFill>
                    <a:blip r:embed="rId25"/>
                    <a:srcRect b="0" l="0" r="0" t="0"/>
                    <a:stretch>
                      <a:fillRect/>
                    </a:stretch>
                  </pic:blipFill>
                  <pic:spPr>
                    <a:xfrm>
                      <a:off x="0" y="0"/>
                      <a:ext cx="5239019" cy="269253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Rule="auto"/>
        <w:rPr>
          <w:i w:val="1"/>
          <w:iCs w:val="1"/>
          <w:color w:val="0f243e"/>
        </w:rPr>
      </w:pPr>
      <w:r w:rsidDel="00000000" w:rsidR="00000000" w:rsidRPr="00000000">
        <w:rPr>
          <w:i w:val="1"/>
          <w:iCs w:val="1"/>
          <w:color w:val="0f243e"/>
          <w:highlight w:val="lightGray"/>
          <w:rtl w:val="0"/>
        </w:rPr>
        <w:t xml:space="preserve">Both the command-line output and the HDFS web UI show consistent information about the file, including its size, replication factor, and the DataNodes storing each block. The web UI shows in a more easy-to-read format.</w:t>
      </w:r>
      <w:r w:rsidDel="00000000" w:rsidR="00000000" w:rsidRPr="00000000">
        <w:rPr>
          <w:rtl w:val="0"/>
        </w:rPr>
      </w:r>
    </w:p>
    <w:p w:rsidR="00000000" w:rsidDel="00000000" w:rsidP="00000000" w:rsidRDefault="00000000" w:rsidRPr="00000000" w14:paraId="0000015E">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4"/>
        <w:rPr/>
      </w:pPr>
      <w:r w:rsidDel="00000000" w:rsidR="00000000" w:rsidRPr="00000000">
        <w:rPr>
          <w:rtl w:val="0"/>
        </w:rPr>
        <w:t xml:space="preserve">Exercise 3: Test Fault Tolerance - DataNode Failure</w:t>
      </w:r>
    </w:p>
    <w:p w:rsidR="00000000" w:rsidDel="00000000" w:rsidP="00000000" w:rsidRDefault="00000000" w:rsidRPr="00000000" w14:paraId="00000160">
      <w:pPr>
        <w:spacing w:after="240" w:before="240" w:lineRule="auto"/>
        <w:rPr/>
      </w:pPr>
      <w:r w:rsidDel="00000000" w:rsidR="00000000" w:rsidRPr="00000000">
        <w:rPr>
          <w:b w:val="1"/>
          <w:bCs w:val="1"/>
          <w:rtl w:val="0"/>
        </w:rPr>
        <w:t xml:space="preserve">Task</w:t>
      </w:r>
      <w:r w:rsidDel="00000000" w:rsidR="00000000" w:rsidRPr="00000000">
        <w:rPr>
          <w:rtl w:val="0"/>
        </w:rPr>
        <w:t xml:space="preserve">: Stop one DataNode and observe how the cluster maintains data availability.</w:t>
      </w:r>
    </w:p>
    <w:p w:rsidR="00000000" w:rsidDel="00000000" w:rsidP="00000000" w:rsidRDefault="00000000" w:rsidRPr="00000000" w14:paraId="00000161">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162">
      <w:pPr>
        <w:numPr>
          <w:ilvl w:val="0"/>
          <w:numId w:val="13"/>
        </w:numPr>
        <w:spacing w:before="240" w:lineRule="auto"/>
        <w:ind w:left="720" w:hanging="360"/>
        <w:rPr/>
      </w:pPr>
      <w:r w:rsidDel="00000000" w:rsidR="00000000" w:rsidRPr="00000000">
        <w:rPr>
          <w:rtl w:val="0"/>
        </w:rPr>
        <w:t xml:space="preserve">Check current cluster status (number of live nodes)</w:t>
      </w:r>
    </w:p>
    <w:p w:rsidR="00000000" w:rsidDel="00000000" w:rsidP="00000000" w:rsidRDefault="00000000" w:rsidRPr="00000000" w14:paraId="00000163">
      <w:pPr>
        <w:numPr>
          <w:ilvl w:val="0"/>
          <w:numId w:val="13"/>
        </w:numPr>
        <w:ind w:left="720" w:hanging="360"/>
        <w:rPr/>
      </w:pPr>
      <w:r w:rsidDel="00000000" w:rsidR="00000000" w:rsidRPr="00000000">
        <w:rPr>
          <w:rtl w:val="0"/>
        </w:rPr>
        <w:t xml:space="preserve">Stop datanode2-c1</w:t>
      </w:r>
    </w:p>
    <w:p w:rsidR="00000000" w:rsidDel="00000000" w:rsidP="00000000" w:rsidRDefault="00000000" w:rsidRPr="00000000" w14:paraId="00000164">
      <w:pPr>
        <w:numPr>
          <w:ilvl w:val="0"/>
          <w:numId w:val="13"/>
        </w:numPr>
        <w:ind w:left="720" w:hanging="360"/>
        <w:rPr/>
      </w:pPr>
      <w:r w:rsidDel="00000000" w:rsidR="00000000" w:rsidRPr="00000000">
        <w:rPr>
          <w:rtl w:val="0"/>
        </w:rPr>
        <w:t xml:space="preserve">Wait 30 seconds, then check cluster status again</w:t>
      </w:r>
    </w:p>
    <w:p w:rsidR="00000000" w:rsidDel="00000000" w:rsidP="00000000" w:rsidRDefault="00000000" w:rsidRPr="00000000" w14:paraId="00000165">
      <w:pPr>
        <w:numPr>
          <w:ilvl w:val="0"/>
          <w:numId w:val="13"/>
        </w:numPr>
        <w:ind w:left="720" w:hanging="360"/>
        <w:rPr/>
      </w:pPr>
      <w:r w:rsidDel="00000000" w:rsidR="00000000" w:rsidRPr="00000000">
        <w:rPr>
          <w:rtl w:val="0"/>
        </w:rPr>
        <w:t xml:space="preserve">Try to read your file - it should still be accessible!</w:t>
      </w:r>
    </w:p>
    <w:p w:rsidR="00000000" w:rsidDel="00000000" w:rsidP="00000000" w:rsidRDefault="00000000" w:rsidRPr="00000000" w14:paraId="00000166">
      <w:pPr>
        <w:numPr>
          <w:ilvl w:val="0"/>
          <w:numId w:val="13"/>
        </w:numPr>
        <w:ind w:left="720" w:hanging="360"/>
        <w:rPr/>
      </w:pPr>
      <w:r w:rsidDel="00000000" w:rsidR="00000000" w:rsidRPr="00000000">
        <w:rPr>
          <w:rtl w:val="0"/>
        </w:rPr>
        <w:t xml:space="preserve">Check which DataNodes are now serving the file</w:t>
      </w:r>
    </w:p>
    <w:p w:rsidR="00000000" w:rsidDel="00000000" w:rsidP="00000000" w:rsidRDefault="00000000" w:rsidRPr="00000000" w14:paraId="00000167">
      <w:pPr>
        <w:numPr>
          <w:ilvl w:val="0"/>
          <w:numId w:val="13"/>
        </w:numPr>
        <w:spacing w:after="240" w:lineRule="auto"/>
        <w:ind w:left="720" w:hanging="360"/>
        <w:rPr/>
      </w:pPr>
      <w:r w:rsidDel="00000000" w:rsidR="00000000" w:rsidRPr="00000000">
        <w:rPr>
          <w:rtl w:val="0"/>
        </w:rPr>
        <w:t xml:space="preserve">Restart the DataNode and verify it rejoins the cluster</w:t>
      </w:r>
    </w:p>
    <w:p w:rsidR="00000000" w:rsidDel="00000000" w:rsidP="00000000" w:rsidRDefault="00000000" w:rsidRPr="00000000" w14:paraId="00000168">
      <w:pPr>
        <w:tabs>
          <w:tab w:val="right" w:leader="none" w:pos="9360"/>
        </w:tabs>
        <w:spacing w:after="240" w:before="240" w:lineRule="auto"/>
        <w:rPr>
          <w:highlight w:val="green"/>
        </w:rPr>
      </w:pPr>
      <w:r w:rsidDel="00000000" w:rsidR="00000000" w:rsidRPr="00000000">
        <w:rPr>
          <w:highlight w:val="green"/>
          <w:rtl w:val="0"/>
        </w:rPr>
        <w:t xml:space="preserve">Task: Screenshot cluster status before DataNode failure (all 3 nodes live)</w:t>
        <w:tab/>
      </w:r>
    </w:p>
    <w:p w:rsidR="00000000" w:rsidDel="00000000" w:rsidP="00000000" w:rsidRDefault="00000000" w:rsidRPr="00000000" w14:paraId="00000169">
      <w:pPr>
        <w:tabs>
          <w:tab w:val="right" w:leader="none" w:pos="9360"/>
        </w:tabs>
        <w:spacing w:after="240" w:before="240" w:lineRule="auto"/>
        <w:rPr/>
      </w:pPr>
      <w:r w:rsidDel="00000000" w:rsidR="00000000" w:rsidRPr="00000000">
        <w:rPr/>
        <w:drawing>
          <wp:inline distB="114300" distT="114300" distL="114300" distR="114300">
            <wp:extent cx="5943600" cy="3695700"/>
            <wp:effectExtent b="0" l="0" r="0" t="0"/>
            <wp:docPr id="44"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Rule="auto"/>
        <w:rPr>
          <w:highlight w:val="green"/>
        </w:rPr>
      </w:pPr>
      <w:r w:rsidDel="00000000" w:rsidR="00000000" w:rsidRPr="00000000">
        <w:rPr>
          <w:highlight w:val="green"/>
          <w:rtl w:val="0"/>
        </w:rPr>
        <w:t xml:space="preserve">Task: Screenshot cluster status after failure (2 nodes live) and successful file read despite the failure</w:t>
      </w:r>
    </w:p>
    <w:p w:rsidR="00000000" w:rsidDel="00000000" w:rsidP="00000000" w:rsidRDefault="00000000" w:rsidRPr="00000000" w14:paraId="0000016B">
      <w:pPr>
        <w:spacing w:after="240" w:before="240" w:lineRule="auto"/>
        <w:rPr/>
      </w:pPr>
      <w:r w:rsidDel="00000000" w:rsidR="00000000" w:rsidRPr="00000000">
        <w:rPr/>
        <w:drawing>
          <wp:inline distB="114300" distT="114300" distL="114300" distR="114300">
            <wp:extent cx="5943600" cy="2679700"/>
            <wp:effectExtent b="0" l="0" r="0" t="0"/>
            <wp:docPr id="1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drawing>
          <wp:inline distB="114300" distT="114300" distL="114300" distR="114300">
            <wp:extent cx="5943600" cy="2679700"/>
            <wp:effectExtent b="0" l="0" r="0" t="0"/>
            <wp:docPr id="70"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drawing>
          <wp:inline distB="114300" distT="114300" distL="114300" distR="114300">
            <wp:extent cx="5943600" cy="3784600"/>
            <wp:effectExtent b="0" l="0" r="0" t="0"/>
            <wp:docPr id="9"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Rule="auto"/>
        <w:rPr/>
      </w:pPr>
      <w:r w:rsidDel="00000000" w:rsidR="00000000" w:rsidRPr="00000000">
        <w:rPr>
          <w:rtl w:val="0"/>
        </w:rPr>
      </w:r>
    </w:p>
    <w:p w:rsidR="00000000" w:rsidDel="00000000" w:rsidP="00000000" w:rsidRDefault="00000000" w:rsidRPr="00000000" w14:paraId="0000016F">
      <w:pPr>
        <w:spacing w:after="240" w:before="240" w:lineRule="auto"/>
        <w:rPr/>
      </w:pP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spacing w:after="240" w:before="240" w:lineRule="auto"/>
        <w:rPr>
          <w:b w:val="1"/>
          <w:bCs w:val="1"/>
        </w:rPr>
      </w:pPr>
      <w:r w:rsidDel="00000000" w:rsidR="00000000" w:rsidRPr="00000000">
        <w:rPr>
          <w:b w:val="1"/>
          <w:bCs w:val="1"/>
          <w:rtl w:val="0"/>
        </w:rPr>
        <w:t xml:space="preserve">File Still accessible:</w:t>
      </w:r>
    </w:p>
    <w:p w:rsidR="00000000" w:rsidDel="00000000" w:rsidP="00000000" w:rsidRDefault="00000000" w:rsidRPr="00000000" w14:paraId="00000173">
      <w:pPr>
        <w:spacing w:after="240" w:before="240" w:lineRule="auto"/>
        <w:rPr/>
      </w:pPr>
      <w:r w:rsidDel="00000000" w:rsidR="00000000" w:rsidRPr="00000000">
        <w:rPr/>
        <w:drawing>
          <wp:inline distB="114300" distT="114300" distL="114300" distR="114300">
            <wp:extent cx="5943600" cy="2184400"/>
            <wp:effectExtent b="0" l="0" r="0" t="0"/>
            <wp:docPr id="67"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Rule="auto"/>
        <w:rPr>
          <w:ins w:author="Mahnoor Adeel" w:id="0" w:date="2025-11-02T08:12:41Z"/>
        </w:rPr>
      </w:pPr>
      <w:r w:rsidDel="00000000" w:rsidR="00000000" w:rsidRPr="00000000">
        <w:rPr/>
        <w:drawing>
          <wp:inline distB="114300" distT="114300" distL="114300" distR="114300">
            <wp:extent cx="5110163" cy="2325779"/>
            <wp:effectExtent b="0" l="0" r="0" t="0"/>
            <wp:docPr id="21"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110163" cy="2325779"/>
                    </a:xfrm>
                    <a:prstGeom prst="rect"/>
                    <a:ln/>
                  </pic:spPr>
                </pic:pic>
              </a:graphicData>
            </a:graphic>
          </wp:inline>
        </w:drawing>
      </w:r>
      <w:ins w:author="Mahnoor Adeel" w:id="0" w:date="2025-11-02T08:12:41Z">
        <w:r w:rsidDel="00000000" w:rsidR="00000000" w:rsidRPr="00000000">
          <w:rPr>
            <w:rtl w:val="0"/>
          </w:rPr>
        </w:r>
      </w:ins>
    </w:p>
    <w:p w:rsidR="00000000" w:rsidDel="00000000" w:rsidP="00000000" w:rsidRDefault="00000000" w:rsidRPr="00000000" w14:paraId="00000175">
      <w:pPr>
        <w:spacing w:after="240" w:before="240" w:lineRule="auto"/>
        <w:rPr>
          <w:rFonts w:ascii="Roboto Mono" w:cs="Roboto Mono" w:eastAsia="Roboto Mono" w:hAnsi="Roboto Mono"/>
        </w:rPr>
      </w:pPr>
      <w:r w:rsidDel="00000000" w:rsidR="00000000" w:rsidRPr="00000000">
        <w:rPr>
          <w:b w:val="1"/>
          <w:bCs w:val="1"/>
          <w:highlight w:val="green"/>
          <w:rtl w:val="0"/>
        </w:rPr>
        <w:t xml:space="preserve">Screenshot 4</w:t>
      </w:r>
      <w:r w:rsidDel="00000000" w:rsidR="00000000" w:rsidRPr="00000000">
        <w:rPr>
          <w:highlight w:val="green"/>
          <w:rtl w:val="0"/>
        </w:rPr>
        <w:t xml:space="preserve">: Screenshot of the cluster status</w:t>
      </w:r>
      <w:r w:rsidDel="00000000" w:rsidR="00000000" w:rsidRPr="00000000">
        <w:rPr>
          <w:rtl w:val="0"/>
        </w:rPr>
        <w:t xml:space="preserve"> (</w:t>
      </w:r>
      <w:r w:rsidDel="00000000" w:rsidR="00000000" w:rsidRPr="00000000">
        <w:rPr>
          <w:b w:val="1"/>
          <w:bCs w:val="1"/>
          <w:i w:val="1"/>
          <w:iCs w:val="1"/>
          <w:rtl w:val="0"/>
        </w:rPr>
        <w:t xml:space="preserve">Hint</w:t>
      </w:r>
      <w:r w:rsidDel="00000000" w:rsidR="00000000" w:rsidRPr="00000000">
        <w:rPr>
          <w:i w:val="1"/>
          <w:iCs w:val="1"/>
          <w:rtl w:val="0"/>
        </w:rPr>
        <w:t xml:space="preserve">: Use </w:t>
      </w:r>
      <w:r w:rsidDel="00000000" w:rsidR="00000000" w:rsidRPr="00000000">
        <w:rPr>
          <w:rFonts w:ascii="Roboto Mono" w:cs="Roboto Mono" w:eastAsia="Roboto Mono" w:hAnsi="Roboto Mono"/>
          <w:i w:val="1"/>
          <w:iCs w:val="1"/>
          <w:rtl w:val="0"/>
        </w:rPr>
        <w:t xml:space="preserve">hdfs dfsadmin -report</w:t>
      </w:r>
      <w:r w:rsidDel="00000000" w:rsidR="00000000" w:rsidRPr="00000000">
        <w:rPr>
          <w:i w:val="1"/>
          <w:iCs w:val="1"/>
          <w:rtl w:val="0"/>
        </w:rPr>
        <w:t xml:space="preserve"> and </w:t>
      </w:r>
      <w:r w:rsidDel="00000000" w:rsidR="00000000" w:rsidRPr="00000000">
        <w:rPr>
          <w:rFonts w:ascii="Roboto Mono" w:cs="Roboto Mono" w:eastAsia="Roboto Mono" w:hAnsi="Roboto Mono"/>
          <w:i w:val="1"/>
          <w:iCs w:val="1"/>
          <w:rtl w:val="0"/>
        </w:rPr>
        <w:t xml:space="preserve">docker stop/start datanode2-c1</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76">
      <w:pPr>
        <w:spacing w:after="240" w:before="240" w:lineRule="auto"/>
        <w:rPr>
          <w:rFonts w:ascii="Roboto Mono" w:cs="Roboto Mono" w:eastAsia="Roboto Mono" w:hAnsi="Roboto Mono"/>
        </w:rPr>
      </w:pPr>
      <w:r w:rsidDel="00000000" w:rsidR="00000000" w:rsidRPr="00000000">
        <w:rPr>
          <w:b w:val="1"/>
          <w:bCs w:val="1"/>
        </w:rPr>
        <w:drawing>
          <wp:inline distB="114300" distT="114300" distL="114300" distR="114300">
            <wp:extent cx="4881563" cy="2278063"/>
            <wp:effectExtent b="0" l="0" r="0" t="0"/>
            <wp:docPr id="73"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4881563" cy="227806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4"/>
        <w:rPr/>
      </w:pPr>
      <w:r w:rsidDel="00000000" w:rsidR="00000000" w:rsidRPr="00000000">
        <w:rPr>
          <w:rtl w:val="0"/>
        </w:rPr>
        <w:t xml:space="preserve">Exercise 4: Create Multiple Files with Different Sizes</w:t>
      </w:r>
    </w:p>
    <w:p w:rsidR="00000000" w:rsidDel="00000000" w:rsidP="00000000" w:rsidRDefault="00000000" w:rsidRPr="00000000" w14:paraId="00000179">
      <w:pPr>
        <w:spacing w:after="240" w:before="240" w:lineRule="auto"/>
        <w:rPr/>
      </w:pPr>
      <w:r w:rsidDel="00000000" w:rsidR="00000000" w:rsidRPr="00000000">
        <w:rPr>
          <w:b w:val="1"/>
          <w:bCs w:val="1"/>
          <w:rtl w:val="0"/>
        </w:rPr>
        <w:t xml:space="preserve">Task</w:t>
      </w:r>
      <w:r w:rsidDel="00000000" w:rsidR="00000000" w:rsidRPr="00000000">
        <w:rPr>
          <w:rtl w:val="0"/>
        </w:rPr>
        <w:t xml:space="preserve">: Create and upload files of different sizes to see how HDFS handles them.</w:t>
      </w:r>
    </w:p>
    <w:p w:rsidR="00000000" w:rsidDel="00000000" w:rsidP="00000000" w:rsidRDefault="00000000" w:rsidRPr="00000000" w14:paraId="0000017A">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17B">
      <w:pPr>
        <w:numPr>
          <w:ilvl w:val="0"/>
          <w:numId w:val="5"/>
        </w:numPr>
        <w:spacing w:before="240" w:lineRule="auto"/>
        <w:ind w:left="720" w:hanging="360"/>
        <w:rPr/>
      </w:pPr>
      <w:r w:rsidDel="00000000" w:rsidR="00000000" w:rsidRPr="00000000">
        <w:rPr>
          <w:rtl w:val="0"/>
        </w:rPr>
        <w:t xml:space="preserve">Create three files:</w:t>
      </w:r>
    </w:p>
    <w:p w:rsidR="00000000" w:rsidDel="00000000" w:rsidP="00000000" w:rsidRDefault="00000000" w:rsidRPr="00000000" w14:paraId="0000017C">
      <w:pPr>
        <w:numPr>
          <w:ilvl w:val="1"/>
          <w:numId w:val="5"/>
        </w:numPr>
        <w:ind w:left="1440" w:hanging="360"/>
        <w:rPr/>
      </w:pPr>
      <w:r w:rsidDel="00000000" w:rsidR="00000000" w:rsidRPr="00000000">
        <w:rPr>
          <w:rtl w:val="0"/>
        </w:rPr>
        <w:t xml:space="preserve">Small file: ~100 lines (~5KB)</w:t>
      </w:r>
    </w:p>
    <w:p w:rsidR="00000000" w:rsidDel="00000000" w:rsidP="00000000" w:rsidRDefault="00000000" w:rsidRPr="00000000" w14:paraId="0000017D">
      <w:pPr>
        <w:numPr>
          <w:ilvl w:val="1"/>
          <w:numId w:val="5"/>
        </w:numPr>
        <w:ind w:left="1440" w:hanging="360"/>
        <w:rPr/>
      </w:pPr>
      <w:r w:rsidDel="00000000" w:rsidR="00000000" w:rsidRPr="00000000">
        <w:rPr>
          <w:rtl w:val="0"/>
        </w:rPr>
        <w:t xml:space="preserve">Medium file: ~5000 lines (~250KB)</w:t>
      </w:r>
    </w:p>
    <w:p w:rsidR="00000000" w:rsidDel="00000000" w:rsidP="00000000" w:rsidRDefault="00000000" w:rsidRPr="00000000" w14:paraId="0000017E">
      <w:pPr>
        <w:numPr>
          <w:ilvl w:val="1"/>
          <w:numId w:val="5"/>
        </w:numPr>
        <w:ind w:left="1440" w:hanging="360"/>
        <w:rPr/>
      </w:pPr>
      <w:r w:rsidDel="00000000" w:rsidR="00000000" w:rsidRPr="00000000">
        <w:rPr>
          <w:rtl w:val="0"/>
        </w:rPr>
        <w:t xml:space="preserve">Large file: ~20000 lines (~1MB)</w:t>
      </w:r>
    </w:p>
    <w:p w:rsidR="00000000" w:rsidDel="00000000" w:rsidP="00000000" w:rsidRDefault="00000000" w:rsidRPr="00000000" w14:paraId="0000017F">
      <w:pPr>
        <w:numPr>
          <w:ilvl w:val="0"/>
          <w:numId w:val="5"/>
        </w:numPr>
        <w:ind w:left="720" w:hanging="360"/>
        <w:rPr/>
      </w:pPr>
      <w:r w:rsidDel="00000000" w:rsidR="00000000" w:rsidRPr="00000000">
        <w:rPr>
          <w:rtl w:val="0"/>
        </w:rPr>
        <w:t xml:space="preserve">Upload all three to HDFS under </w:t>
      </w:r>
      <w:r w:rsidDel="00000000" w:rsidR="00000000" w:rsidRPr="00000000">
        <w:rPr>
          <w:rFonts w:ascii="Roboto Mono" w:cs="Roboto Mono" w:eastAsia="Roboto Mono" w:hAnsi="Roboto Mono"/>
          <w:rtl w:val="0"/>
        </w:rPr>
        <w:t xml:space="preserve">/user/yourname/sizetest/</w:t>
      </w:r>
      <w:r w:rsidDel="00000000" w:rsidR="00000000" w:rsidRPr="00000000">
        <w:rPr>
          <w:rtl w:val="0"/>
        </w:rPr>
      </w:r>
    </w:p>
    <w:p w:rsidR="00000000" w:rsidDel="00000000" w:rsidP="00000000" w:rsidRDefault="00000000" w:rsidRPr="00000000" w14:paraId="00000180">
      <w:pPr>
        <w:numPr>
          <w:ilvl w:val="0"/>
          <w:numId w:val="5"/>
        </w:numPr>
        <w:ind w:left="720" w:hanging="360"/>
        <w:rPr/>
      </w:pPr>
      <w:r w:rsidDel="00000000" w:rsidR="00000000" w:rsidRPr="00000000">
        <w:rPr>
          <w:rtl w:val="0"/>
        </w:rPr>
        <w:t xml:space="preserve">Check the block distribution for each file</w:t>
      </w:r>
    </w:p>
    <w:p w:rsidR="00000000" w:rsidDel="00000000" w:rsidP="00000000" w:rsidRDefault="00000000" w:rsidRPr="00000000" w14:paraId="00000181">
      <w:pPr>
        <w:numPr>
          <w:ilvl w:val="0"/>
          <w:numId w:val="5"/>
        </w:numPr>
        <w:spacing w:after="240" w:lineRule="auto"/>
        <w:ind w:left="720" w:hanging="360"/>
        <w:rPr/>
      </w:pPr>
      <w:r w:rsidDel="00000000" w:rsidR="00000000" w:rsidRPr="00000000">
        <w:rPr>
          <w:rtl w:val="0"/>
        </w:rPr>
        <w:t xml:space="preserve">Observe: How many blocks does each file have?</w:t>
      </w:r>
    </w:p>
    <w:p w:rsidR="00000000" w:rsidDel="00000000" w:rsidP="00000000" w:rsidRDefault="00000000" w:rsidRPr="00000000" w14:paraId="00000182">
      <w:pPr>
        <w:spacing w:after="240" w:before="240" w:lineRule="auto"/>
        <w:rPr>
          <w:rFonts w:ascii="Roboto Mono" w:cs="Roboto Mono" w:eastAsia="Roboto Mono" w:hAnsi="Roboto Mono"/>
        </w:rPr>
      </w:pPr>
      <w:r w:rsidDel="00000000" w:rsidR="00000000" w:rsidRPr="00000000">
        <w:rPr>
          <w:b w:val="1"/>
          <w:bCs w:val="1"/>
          <w:highlight w:val="green"/>
          <w:rtl w:val="0"/>
        </w:rPr>
        <w:t xml:space="preserve">Task: </w:t>
      </w:r>
      <w:r w:rsidDel="00000000" w:rsidR="00000000" w:rsidRPr="00000000">
        <w:rPr>
          <w:highlight w:val="green"/>
          <w:rtl w:val="0"/>
        </w:rPr>
        <w:t xml:space="preserve">Screenshot the fsck output for all three files, highlighting the number of blocks each file uses</w:t>
      </w:r>
      <w:r w:rsidDel="00000000" w:rsidR="00000000" w:rsidRPr="00000000">
        <w:rPr>
          <w:rtl w:val="0"/>
        </w:rPr>
        <w:t xml:space="preserve"> (</w:t>
      </w:r>
      <w:r w:rsidDel="00000000" w:rsidR="00000000" w:rsidRPr="00000000">
        <w:rPr>
          <w:b w:val="1"/>
          <w:bCs w:val="1"/>
          <w:rtl w:val="0"/>
        </w:rPr>
        <w:t xml:space="preserve">Hint</w:t>
      </w:r>
      <w:r w:rsidDel="00000000" w:rsidR="00000000" w:rsidRPr="00000000">
        <w:rPr>
          <w:rtl w:val="0"/>
        </w:rPr>
        <w:t xml:space="preserve">: Use a for loop to generate files: </w:t>
      </w:r>
      <w:r w:rsidDel="00000000" w:rsidR="00000000" w:rsidRPr="00000000">
        <w:rPr>
          <w:rFonts w:ascii="Roboto Mono" w:cs="Roboto Mono" w:eastAsia="Roboto Mono" w:hAnsi="Roboto Mono"/>
          <w:rtl w:val="0"/>
        </w:rPr>
        <w:t xml:space="preserve">for i in {1..5000}; do echo "Line $i content"; done &gt; medium.txt)</w:t>
      </w:r>
    </w:p>
    <w:p w:rsidR="00000000" w:rsidDel="00000000" w:rsidP="00000000" w:rsidRDefault="00000000" w:rsidRPr="00000000" w14:paraId="00000183">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Then we generated SMALL MEDIUM LARGE text files</w:t>
      </w:r>
    </w:p>
    <w:p w:rsidR="00000000" w:rsidDel="00000000" w:rsidP="00000000" w:rsidRDefault="00000000" w:rsidRPr="00000000" w14:paraId="00000184">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2578100"/>
            <wp:effectExtent b="0" l="0" r="0" t="0"/>
            <wp:docPr id="51"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Then we uploaded on HDFS</w:t>
      </w:r>
    </w:p>
    <w:p w:rsidR="00000000" w:rsidDel="00000000" w:rsidP="00000000" w:rsidRDefault="00000000" w:rsidRPr="00000000" w14:paraId="00000186">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4699000"/>
            <wp:effectExtent b="0" l="0" r="0" t="0"/>
            <wp:docPr id="14"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Then we observed block distribution for SMALL</w:t>
      </w:r>
    </w:p>
    <w:p w:rsidR="00000000" w:rsidDel="00000000" w:rsidP="00000000" w:rsidRDefault="00000000" w:rsidRPr="00000000" w14:paraId="00000188">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6616700"/>
            <wp:effectExtent b="0" l="0" r="0" t="0"/>
            <wp:docPr id="27"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THEN MEDIUM</w:t>
      </w:r>
    </w:p>
    <w:p w:rsidR="00000000" w:rsidDel="00000000" w:rsidP="00000000" w:rsidRDefault="00000000" w:rsidRPr="00000000" w14:paraId="0000018A">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6477000"/>
            <wp:effectExtent b="0" l="0" r="0" t="0"/>
            <wp:docPr id="56"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59436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THEN LARGE</w:t>
      </w:r>
    </w:p>
    <w:p w:rsidR="00000000" w:rsidDel="00000000" w:rsidP="00000000" w:rsidRDefault="00000000" w:rsidRPr="00000000" w14:paraId="0000018C">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943600" cy="6553200"/>
            <wp:effectExtent b="0" l="0" r="0" t="0"/>
            <wp:docPr id="31"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240" w:befor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OBSERVATION: EACH FILE IS 1 BLOCK BECAUSE ALL FILES ARE &lt;128MB</w:t>
      </w:r>
    </w:p>
    <w:p w:rsidR="00000000" w:rsidDel="00000000" w:rsidP="00000000" w:rsidRDefault="00000000" w:rsidRPr="00000000" w14:paraId="0000018E">
      <w:pP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18F">
      <w:pPr>
        <w:spacing w:after="240" w:before="240" w:lineRule="auto"/>
        <w:ind w:left="720" w:hanging="360"/>
        <w:rPr/>
      </w:pPr>
      <w:r w:rsidDel="00000000" w:rsidR="00000000" w:rsidRPr="00000000">
        <w:rPr>
          <w:rtl w:val="0"/>
        </w:rPr>
      </w:r>
    </w:p>
    <w:p w:rsidR="00000000" w:rsidDel="00000000" w:rsidP="00000000" w:rsidRDefault="00000000" w:rsidRPr="00000000" w14:paraId="00000190">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4"/>
        <w:rPr/>
      </w:pPr>
      <w:r w:rsidDel="00000000" w:rsidR="00000000" w:rsidRPr="00000000">
        <w:rPr>
          <w:rtl w:val="0"/>
        </w:rPr>
        <w:t xml:space="preserve">Exercise 5: Inter-Cluster Data Replication with DistCp</w:t>
      </w:r>
    </w:p>
    <w:p w:rsidR="00000000" w:rsidDel="00000000" w:rsidP="00000000" w:rsidRDefault="00000000" w:rsidRPr="00000000" w14:paraId="00000192">
      <w:pPr>
        <w:spacing w:after="240" w:before="240" w:lineRule="auto"/>
        <w:rPr/>
      </w:pPr>
      <w:r w:rsidDel="00000000" w:rsidR="00000000" w:rsidRPr="00000000">
        <w:rPr>
          <w:b w:val="1"/>
          <w:bCs w:val="1"/>
          <w:rtl w:val="0"/>
        </w:rPr>
        <w:t xml:space="preserve">Task</w:t>
      </w:r>
      <w:r w:rsidDel="00000000" w:rsidR="00000000" w:rsidRPr="00000000">
        <w:rPr>
          <w:rtl w:val="0"/>
        </w:rPr>
        <w:t xml:space="preserve">: Copy your dataset from Cluster 1 to Cluster 2 using DistCp.</w:t>
      </w:r>
    </w:p>
    <w:p w:rsidR="00000000" w:rsidDel="00000000" w:rsidP="00000000" w:rsidRDefault="00000000" w:rsidRPr="00000000" w14:paraId="00000193">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194">
      <w:pPr>
        <w:numPr>
          <w:ilvl w:val="0"/>
          <w:numId w:val="14"/>
        </w:numPr>
        <w:spacing w:before="240" w:lineRule="auto"/>
        <w:ind w:left="720" w:hanging="360"/>
        <w:rPr/>
      </w:pPr>
      <w:r w:rsidDel="00000000" w:rsidR="00000000" w:rsidRPr="00000000">
        <w:rPr>
          <w:rtl w:val="0"/>
        </w:rPr>
        <w:t xml:space="preserve">Use DistCp to copy </w:t>
      </w:r>
      <w:r w:rsidDel="00000000" w:rsidR="00000000" w:rsidRPr="00000000">
        <w:rPr>
          <w:rFonts w:ascii="Roboto Mono" w:cs="Roboto Mono" w:eastAsia="Roboto Mono" w:hAnsi="Roboto Mono"/>
          <w:rtl w:val="0"/>
        </w:rPr>
        <w:t xml:space="preserve">/user/yourname/</w:t>
      </w:r>
      <w:r w:rsidDel="00000000" w:rsidR="00000000" w:rsidRPr="00000000">
        <w:rPr>
          <w:rtl w:val="0"/>
        </w:rPr>
        <w:t xml:space="preserve"> from Cluster 1 to Cluster 2</w:t>
      </w:r>
    </w:p>
    <w:p w:rsidR="00000000" w:rsidDel="00000000" w:rsidP="00000000" w:rsidRDefault="00000000" w:rsidRPr="00000000" w14:paraId="00000195">
      <w:pPr>
        <w:numPr>
          <w:ilvl w:val="0"/>
          <w:numId w:val="14"/>
        </w:numPr>
        <w:ind w:left="720" w:hanging="360"/>
        <w:rPr/>
      </w:pPr>
      <w:r w:rsidDel="00000000" w:rsidR="00000000" w:rsidRPr="00000000">
        <w:rPr>
          <w:rtl w:val="0"/>
        </w:rPr>
        <w:t xml:space="preserve">Verify the data exists in Cluster 2 by listing the directory</w:t>
      </w:r>
    </w:p>
    <w:p w:rsidR="00000000" w:rsidDel="00000000" w:rsidP="00000000" w:rsidRDefault="00000000" w:rsidRPr="00000000" w14:paraId="00000196">
      <w:pPr>
        <w:numPr>
          <w:ilvl w:val="0"/>
          <w:numId w:val="14"/>
        </w:numPr>
        <w:ind w:left="720" w:hanging="360"/>
        <w:rPr/>
      </w:pPr>
      <w:r w:rsidDel="00000000" w:rsidR="00000000" w:rsidRPr="00000000">
        <w:rPr>
          <w:rtl w:val="0"/>
        </w:rPr>
        <w:t xml:space="preserve">Compare file sizes and checksums between clusters</w:t>
      </w:r>
    </w:p>
    <w:p w:rsidR="00000000" w:rsidDel="00000000" w:rsidP="00000000" w:rsidRDefault="00000000" w:rsidRPr="00000000" w14:paraId="00000197">
      <w:pPr>
        <w:numPr>
          <w:ilvl w:val="0"/>
          <w:numId w:val="14"/>
        </w:numPr>
        <w:spacing w:after="240" w:lineRule="auto"/>
        <w:ind w:left="720" w:hanging="360"/>
        <w:rPr/>
      </w:pPr>
      <w:r w:rsidDel="00000000" w:rsidR="00000000" w:rsidRPr="00000000">
        <w:rPr>
          <w:rtl w:val="0"/>
        </w:rPr>
        <w:t xml:space="preserve">Read a file from Cluster 2 to confirm data integrity</w:t>
      </w:r>
    </w:p>
    <w:p w:rsidR="00000000" w:rsidDel="00000000" w:rsidP="00000000" w:rsidRDefault="00000000" w:rsidRPr="00000000" w14:paraId="00000198">
      <w:pPr>
        <w:spacing w:after="240" w:before="240" w:lineRule="auto"/>
        <w:rPr>
          <w:highlight w:val="green"/>
        </w:rPr>
      </w:pPr>
      <w:r w:rsidDel="00000000" w:rsidR="00000000" w:rsidRPr="00000000">
        <w:rPr>
          <w:b w:val="1"/>
          <w:bCs w:val="1"/>
          <w:highlight w:val="green"/>
          <w:rtl w:val="0"/>
        </w:rPr>
        <w:t xml:space="preserve">Task</w:t>
      </w:r>
      <w:r w:rsidDel="00000000" w:rsidR="00000000" w:rsidRPr="00000000">
        <w:rPr>
          <w:highlight w:val="green"/>
          <w:rtl w:val="0"/>
        </w:rPr>
        <w:t xml:space="preserve">: Screenshot of the DistCp command execution and its output</w:t>
      </w:r>
    </w:p>
    <w:p w:rsidR="00000000" w:rsidDel="00000000" w:rsidP="00000000" w:rsidRDefault="00000000" w:rsidRPr="00000000" w14:paraId="00000199">
      <w:pPr>
        <w:spacing w:after="240" w:before="240" w:lineRule="auto"/>
        <w:rPr/>
      </w:pPr>
      <w:r w:rsidDel="00000000" w:rsidR="00000000" w:rsidRPr="00000000">
        <w:rPr>
          <w:b w:val="1"/>
          <w:bCs w:val="1"/>
          <w:highlight w:val="green"/>
          <w:rtl w:val="0"/>
        </w:rPr>
        <w:t xml:space="preserve">Task</w:t>
      </w:r>
      <w:r w:rsidDel="00000000" w:rsidR="00000000" w:rsidRPr="00000000">
        <w:rPr>
          <w:highlight w:val="green"/>
          <w:rtl w:val="0"/>
        </w:rPr>
        <w:t xml:space="preserve">: Screenshot of file listings from both clusters side-by-side proving successful replication</w:t>
      </w:r>
      <w:r w:rsidDel="00000000" w:rsidR="00000000" w:rsidRPr="00000000">
        <w:rPr>
          <w:rtl w:val="0"/>
        </w:rPr>
        <w:t xml:space="preserve"> (</w:t>
      </w:r>
      <w:r w:rsidDel="00000000" w:rsidR="00000000" w:rsidRPr="00000000">
        <w:rPr>
          <w:b w:val="1"/>
          <w:bCs w:val="1"/>
          <w:rtl w:val="0"/>
        </w:rPr>
        <w:t xml:space="preserve">Hint</w:t>
      </w:r>
      <w:r w:rsidDel="00000000" w:rsidR="00000000" w:rsidRPr="00000000">
        <w:rPr>
          <w:rtl w:val="0"/>
        </w:rPr>
        <w:t xml:space="preserve">: DistCp syntax: </w:t>
      </w:r>
      <w:r w:rsidDel="00000000" w:rsidR="00000000" w:rsidRPr="00000000">
        <w:rPr>
          <w:rFonts w:ascii="Roboto Mono" w:cs="Roboto Mono" w:eastAsia="Roboto Mono" w:hAnsi="Roboto Mono"/>
          <w:rtl w:val="0"/>
        </w:rPr>
        <w:t xml:space="preserve">hadoop distcp hdfs://namenode-c1:8020/source hdfs://namenode-c2:8020/destination)</w:t>
      </w:r>
      <w:r w:rsidDel="00000000" w:rsidR="00000000" w:rsidRPr="00000000">
        <w:rPr>
          <w:rtl w:val="0"/>
        </w:rPr>
      </w:r>
    </w:p>
    <w:p w:rsidR="00000000" w:rsidDel="00000000" w:rsidP="00000000" w:rsidRDefault="00000000" w:rsidRPr="00000000" w14:paraId="0000019A">
      <w:pPr>
        <w:spacing w:after="240" w:before="240" w:lineRule="auto"/>
        <w:rPr>
          <w:rFonts w:ascii="Roboto Mono" w:cs="Roboto Mono" w:eastAsia="Roboto Mono" w:hAnsi="Roboto Mono"/>
          <w:b w:val="1"/>
          <w:bCs w:val="1"/>
          <w:color w:val="ee0000"/>
          <w:sz w:val="26"/>
          <w:szCs w:val="26"/>
        </w:rPr>
      </w:pPr>
      <w:r w:rsidDel="00000000" w:rsidR="00000000" w:rsidRPr="00000000">
        <w:rPr>
          <w:rFonts w:ascii="Roboto Mono" w:cs="Roboto Mono" w:eastAsia="Roboto Mono" w:hAnsi="Roboto Mono"/>
          <w:b w:val="1"/>
          <w:bCs w:val="1"/>
          <w:color w:val="ee0000"/>
          <w:sz w:val="26"/>
          <w:szCs w:val="26"/>
          <w:rtl w:val="0"/>
        </w:rPr>
        <w:t xml:space="preserve">Copied</w:t>
      </w:r>
    </w:p>
    <w:p w:rsidR="00000000" w:rsidDel="00000000" w:rsidP="00000000" w:rsidRDefault="00000000" w:rsidRPr="00000000" w14:paraId="0000019B">
      <w:pPr>
        <w:spacing w:after="240" w:before="240" w:lineRule="auto"/>
        <w:rPr>
          <w:rFonts w:ascii="Roboto Mono" w:cs="Roboto Mono" w:eastAsia="Roboto Mono" w:hAnsi="Roboto Mono"/>
          <w:b w:val="1"/>
          <w:bCs w:val="1"/>
          <w:color w:val="ee0000"/>
          <w:sz w:val="26"/>
          <w:szCs w:val="26"/>
        </w:rPr>
      </w:pPr>
      <w:r w:rsidDel="00000000" w:rsidR="00000000" w:rsidRPr="00000000">
        <w:rPr>
          <w:rFonts w:ascii="Roboto Mono" w:cs="Roboto Mono" w:eastAsia="Roboto Mono" w:hAnsi="Roboto Mono"/>
          <w:b w:val="1"/>
          <w:bCs w:val="1"/>
          <w:color w:val="ee0000"/>
          <w:sz w:val="26"/>
          <w:szCs w:val="26"/>
        </w:rPr>
        <w:drawing>
          <wp:inline distB="114300" distT="114300" distL="114300" distR="114300">
            <wp:extent cx="5943600" cy="1371600"/>
            <wp:effectExtent b="0" l="0" r="0" t="0"/>
            <wp:docPr id="66" name="image64.gif"/>
            <a:graphic>
              <a:graphicData uri="http://schemas.openxmlformats.org/drawingml/2006/picture">
                <pic:pic>
                  <pic:nvPicPr>
                    <pic:cNvPr id="0" name="image64.gif"/>
                    <pic:cNvPicPr preferRelativeResize="0"/>
                  </pic:nvPicPr>
                  <pic:blipFill>
                    <a:blip r:embed="rId38"/>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rPr>
          <w:rFonts w:ascii="Roboto Mono" w:cs="Roboto Mono" w:eastAsia="Roboto Mono" w:hAnsi="Roboto Mono"/>
          <w:b w:val="1"/>
          <w:bCs w:val="1"/>
          <w:color w:val="ee0000"/>
          <w:sz w:val="26"/>
          <w:szCs w:val="26"/>
        </w:rPr>
      </w:pPr>
      <w:r w:rsidDel="00000000" w:rsidR="00000000" w:rsidRPr="00000000">
        <w:rPr>
          <w:rFonts w:ascii="Roboto Mono" w:cs="Roboto Mono" w:eastAsia="Roboto Mono" w:hAnsi="Roboto Mono"/>
          <w:b w:val="1"/>
          <w:bCs w:val="1"/>
          <w:color w:val="ee0000"/>
          <w:sz w:val="26"/>
          <w:szCs w:val="26"/>
        </w:rPr>
        <w:drawing>
          <wp:inline distB="114300" distT="114300" distL="114300" distR="114300">
            <wp:extent cx="5943600" cy="1549400"/>
            <wp:effectExtent b="0" l="0" r="0" t="0"/>
            <wp:docPr id="64" name="image63.gif"/>
            <a:graphic>
              <a:graphicData uri="http://schemas.openxmlformats.org/drawingml/2006/picture">
                <pic:pic>
                  <pic:nvPicPr>
                    <pic:cNvPr id="0" name="image63.gif"/>
                    <pic:cNvPicPr preferRelativeResize="0"/>
                  </pic:nvPicPr>
                  <pic:blipFill>
                    <a:blip r:embed="rId39"/>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Rule="auto"/>
        <w:rPr>
          <w:b w:val="1"/>
          <w:bCs w:val="1"/>
          <w:color w:val="ee0000"/>
          <w:sz w:val="26"/>
          <w:szCs w:val="26"/>
        </w:rPr>
      </w:pPr>
      <w:r w:rsidDel="00000000" w:rsidR="00000000" w:rsidRPr="00000000">
        <w:rPr>
          <w:b w:val="1"/>
          <w:bCs w:val="1"/>
          <w:color w:val="ee0000"/>
          <w:sz w:val="26"/>
          <w:szCs w:val="26"/>
          <w:rtl w:val="0"/>
        </w:rPr>
        <w:t xml:space="preserve">Now listing directory</w:t>
      </w:r>
    </w:p>
    <w:p w:rsidR="00000000" w:rsidDel="00000000" w:rsidP="00000000" w:rsidRDefault="00000000" w:rsidRPr="00000000" w14:paraId="0000019E">
      <w:pPr>
        <w:spacing w:after="240" w:before="240" w:lineRule="auto"/>
        <w:rPr>
          <w:b w:val="1"/>
          <w:bCs w:val="1"/>
          <w:color w:val="ee0000"/>
          <w:sz w:val="26"/>
          <w:szCs w:val="26"/>
        </w:rPr>
      </w:pPr>
      <w:r w:rsidDel="00000000" w:rsidR="00000000" w:rsidRPr="00000000">
        <w:rPr>
          <w:b w:val="1"/>
          <w:bCs w:val="1"/>
          <w:color w:val="ee0000"/>
          <w:sz w:val="26"/>
          <w:szCs w:val="26"/>
        </w:rPr>
        <w:drawing>
          <wp:inline distB="114300" distT="114300" distL="114300" distR="114300">
            <wp:extent cx="5930900" cy="2540000"/>
            <wp:effectExtent b="0" l="0" r="0" t="0"/>
            <wp:docPr id="13" name="image14.gif"/>
            <a:graphic>
              <a:graphicData uri="http://schemas.openxmlformats.org/drawingml/2006/picture">
                <pic:pic>
                  <pic:nvPicPr>
                    <pic:cNvPr id="0" name="image14.gif"/>
                    <pic:cNvPicPr preferRelativeResize="0"/>
                  </pic:nvPicPr>
                  <pic:blipFill>
                    <a:blip r:embed="rId40"/>
                    <a:srcRect b="0" l="0" r="0" t="0"/>
                    <a:stretch>
                      <a:fillRect/>
                    </a:stretch>
                  </pic:blipFill>
                  <pic:spPr>
                    <a:xfrm>
                      <a:off x="0" y="0"/>
                      <a:ext cx="59309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rPr>
          <w:b w:val="1"/>
          <w:bCs w:val="1"/>
          <w:color w:val="ee0000"/>
          <w:sz w:val="26"/>
          <w:szCs w:val="26"/>
        </w:rPr>
      </w:pPr>
      <w:r w:rsidDel="00000000" w:rsidR="00000000" w:rsidRPr="00000000">
        <w:rPr>
          <w:b w:val="1"/>
          <w:bCs w:val="1"/>
          <w:color w:val="ee0000"/>
          <w:sz w:val="26"/>
          <w:szCs w:val="26"/>
          <w:rtl w:val="0"/>
        </w:rPr>
        <w:t xml:space="preserve">Now compare filesize plus checksum</w:t>
      </w:r>
    </w:p>
    <w:p w:rsidR="00000000" w:rsidDel="00000000" w:rsidP="00000000" w:rsidRDefault="00000000" w:rsidRPr="00000000" w14:paraId="000001A0">
      <w:pPr>
        <w:spacing w:after="240" w:before="240" w:lineRule="auto"/>
        <w:rPr>
          <w:b w:val="1"/>
          <w:bCs w:val="1"/>
          <w:color w:val="ee0000"/>
          <w:sz w:val="26"/>
          <w:szCs w:val="26"/>
        </w:rPr>
      </w:pPr>
      <w:r w:rsidDel="00000000" w:rsidR="00000000" w:rsidRPr="00000000">
        <w:rPr>
          <w:b w:val="1"/>
          <w:bCs w:val="1"/>
          <w:color w:val="ee0000"/>
          <w:sz w:val="26"/>
          <w:szCs w:val="26"/>
        </w:rPr>
        <w:drawing>
          <wp:inline distB="114300" distT="114300" distL="114300" distR="114300">
            <wp:extent cx="5943600" cy="4025900"/>
            <wp:effectExtent b="0" l="0" r="0" t="0"/>
            <wp:docPr id="55" name="image50.gif"/>
            <a:graphic>
              <a:graphicData uri="http://schemas.openxmlformats.org/drawingml/2006/picture">
                <pic:pic>
                  <pic:nvPicPr>
                    <pic:cNvPr id="0" name="image50.gif"/>
                    <pic:cNvPicPr preferRelativeResize="0"/>
                  </pic:nvPicPr>
                  <pic:blipFill>
                    <a:blip r:embed="rId41"/>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40" w:before="240" w:lineRule="auto"/>
        <w:rPr>
          <w:b w:val="1"/>
          <w:bCs w:val="1"/>
          <w:color w:val="ee0000"/>
          <w:sz w:val="26"/>
          <w:szCs w:val="26"/>
        </w:rPr>
      </w:pPr>
      <w:r w:rsidDel="00000000" w:rsidR="00000000" w:rsidRPr="00000000">
        <w:rPr>
          <w:b w:val="1"/>
          <w:bCs w:val="1"/>
          <w:color w:val="ee0000"/>
          <w:sz w:val="26"/>
          <w:szCs w:val="26"/>
          <w:rtl w:val="0"/>
        </w:rPr>
        <w:t xml:space="preserve">Then listed contents</w:t>
      </w:r>
    </w:p>
    <w:p w:rsidR="00000000" w:rsidDel="00000000" w:rsidP="00000000" w:rsidRDefault="00000000" w:rsidRPr="00000000" w14:paraId="000001A2">
      <w:pPr>
        <w:spacing w:after="240" w:before="240" w:lineRule="auto"/>
        <w:rPr>
          <w:b w:val="1"/>
          <w:bCs w:val="1"/>
          <w:color w:val="ee0000"/>
          <w:sz w:val="26"/>
          <w:szCs w:val="26"/>
        </w:rPr>
      </w:pPr>
      <w:r w:rsidDel="00000000" w:rsidR="00000000" w:rsidRPr="00000000">
        <w:rPr>
          <w:b w:val="1"/>
          <w:bCs w:val="1"/>
          <w:color w:val="ee0000"/>
          <w:sz w:val="26"/>
          <w:szCs w:val="26"/>
        </w:rPr>
        <w:drawing>
          <wp:inline distB="114300" distT="114300" distL="114300" distR="114300">
            <wp:extent cx="5943600" cy="3683000"/>
            <wp:effectExtent b="0" l="0" r="0" t="0"/>
            <wp:docPr id="60" name="image53.gif"/>
            <a:graphic>
              <a:graphicData uri="http://schemas.openxmlformats.org/drawingml/2006/picture">
                <pic:pic>
                  <pic:nvPicPr>
                    <pic:cNvPr id="0" name="image53.gif"/>
                    <pic:cNvPicPr preferRelativeResize="0"/>
                  </pic:nvPicPr>
                  <pic:blipFill>
                    <a:blip r:embed="rId4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1A4">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4"/>
        <w:rPr/>
      </w:pPr>
      <w:r w:rsidDel="00000000" w:rsidR="00000000" w:rsidRPr="00000000">
        <w:rPr>
          <w:rtl w:val="0"/>
        </w:rPr>
        <w:t xml:space="preserve">Exercise 6: Create Directory Structure and Organize Files</w:t>
      </w:r>
    </w:p>
    <w:p w:rsidR="00000000" w:rsidDel="00000000" w:rsidP="00000000" w:rsidRDefault="00000000" w:rsidRPr="00000000" w14:paraId="000001A6">
      <w:pPr>
        <w:spacing w:after="240" w:before="240" w:lineRule="auto"/>
        <w:rPr/>
      </w:pPr>
      <w:r w:rsidDel="00000000" w:rsidR="00000000" w:rsidRPr="00000000">
        <w:rPr>
          <w:b w:val="1"/>
          <w:bCs w:val="1"/>
          <w:rtl w:val="0"/>
        </w:rPr>
        <w:t xml:space="preserve">Task</w:t>
      </w:r>
      <w:r w:rsidDel="00000000" w:rsidR="00000000" w:rsidRPr="00000000">
        <w:rPr>
          <w:rtl w:val="0"/>
        </w:rPr>
        <w:t xml:space="preserve">: Create a proper directory hierarchy and organize files in Cluster 2.</w:t>
      </w:r>
    </w:p>
    <w:p w:rsidR="00000000" w:rsidDel="00000000" w:rsidP="00000000" w:rsidRDefault="00000000" w:rsidRPr="00000000" w14:paraId="000001A7">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1A8">
      <w:pPr>
        <w:numPr>
          <w:ilvl w:val="0"/>
          <w:numId w:val="11"/>
        </w:numPr>
        <w:spacing w:before="240" w:lineRule="auto"/>
        <w:ind w:left="720" w:hanging="360"/>
        <w:rPr/>
      </w:pPr>
      <w:r w:rsidDel="00000000" w:rsidR="00000000" w:rsidRPr="00000000">
        <w:rPr>
          <w:rtl w:val="0"/>
        </w:rPr>
        <w:t xml:space="preserve">In Cluster 2, create a directory structure: </w:t>
      </w:r>
      <w:r w:rsidDel="00000000" w:rsidR="00000000" w:rsidRPr="00000000">
        <w:rPr>
          <w:rFonts w:ascii="Roboto Mono" w:cs="Roboto Mono" w:eastAsia="Roboto Mono" w:hAnsi="Roboto Mono"/>
          <w:rtl w:val="0"/>
        </w:rPr>
        <w:t xml:space="preserve">/production/data/year2024/month09/</w:t>
      </w:r>
      <w:r w:rsidDel="00000000" w:rsidR="00000000" w:rsidRPr="00000000">
        <w:rPr>
          <w:rtl w:val="0"/>
        </w:rPr>
      </w:r>
    </w:p>
    <w:p w:rsidR="00000000" w:rsidDel="00000000" w:rsidP="00000000" w:rsidRDefault="00000000" w:rsidRPr="00000000" w14:paraId="000001A9">
      <w:pPr>
        <w:numPr>
          <w:ilvl w:val="0"/>
          <w:numId w:val="11"/>
        </w:numPr>
        <w:ind w:left="720" w:hanging="360"/>
        <w:rPr/>
      </w:pPr>
      <w:r w:rsidDel="00000000" w:rsidR="00000000" w:rsidRPr="00000000">
        <w:rPr>
          <w:rtl w:val="0"/>
        </w:rPr>
        <w:t xml:space="preserve">Move your replicated files into this organized structure</w:t>
      </w:r>
    </w:p>
    <w:p w:rsidR="00000000" w:rsidDel="00000000" w:rsidP="00000000" w:rsidRDefault="00000000" w:rsidRPr="00000000" w14:paraId="000001AA">
      <w:pPr>
        <w:numPr>
          <w:ilvl w:val="0"/>
          <w:numId w:val="11"/>
        </w:numPr>
        <w:ind w:left="720" w:hanging="360"/>
        <w:rPr/>
      </w:pPr>
      <w:r w:rsidDel="00000000" w:rsidR="00000000" w:rsidRPr="00000000">
        <w:rPr>
          <w:rtl w:val="0"/>
        </w:rPr>
        <w:t xml:space="preserve">Create a separate </w:t>
      </w:r>
      <w:r w:rsidDel="00000000" w:rsidR="00000000" w:rsidRPr="00000000">
        <w:rPr>
          <w:rFonts w:ascii="Roboto Mono" w:cs="Roboto Mono" w:eastAsia="Roboto Mono" w:hAnsi="Roboto Mono"/>
          <w:rtl w:val="0"/>
        </w:rPr>
        <w:t xml:space="preserve">/backup/</w:t>
      </w:r>
      <w:r w:rsidDel="00000000" w:rsidR="00000000" w:rsidRPr="00000000">
        <w:rPr>
          <w:rtl w:val="0"/>
        </w:rPr>
        <w:t xml:space="preserve"> directory</w:t>
      </w:r>
    </w:p>
    <w:p w:rsidR="00000000" w:rsidDel="00000000" w:rsidP="00000000" w:rsidRDefault="00000000" w:rsidRPr="00000000" w14:paraId="000001AB">
      <w:pPr>
        <w:numPr>
          <w:ilvl w:val="0"/>
          <w:numId w:val="11"/>
        </w:numPr>
        <w:spacing w:after="240" w:lineRule="auto"/>
        <w:ind w:left="720" w:hanging="360"/>
        <w:rPr/>
      </w:pPr>
      <w:r w:rsidDel="00000000" w:rsidR="00000000" w:rsidRPr="00000000">
        <w:rPr>
          <w:rtl w:val="0"/>
        </w:rPr>
        <w:t xml:space="preserve">Copy (not move) one file to the backup location</w:t>
      </w:r>
    </w:p>
    <w:p w:rsidR="00000000" w:rsidDel="00000000" w:rsidP="00000000" w:rsidRDefault="00000000" w:rsidRPr="00000000" w14:paraId="000001AC">
      <w:pPr>
        <w:spacing w:after="240" w:before="240" w:lineRule="auto"/>
        <w:rPr>
          <w:highlight w:val="green"/>
        </w:rPr>
      </w:pPr>
      <w:r w:rsidDel="00000000" w:rsidR="00000000" w:rsidRPr="00000000">
        <w:rPr>
          <w:b w:val="1"/>
          <w:bCs w:val="1"/>
          <w:highlight w:val="green"/>
          <w:rtl w:val="0"/>
        </w:rPr>
        <w:t xml:space="preserve">Task</w:t>
      </w:r>
      <w:r w:rsidDel="00000000" w:rsidR="00000000" w:rsidRPr="00000000">
        <w:rPr>
          <w:highlight w:val="green"/>
          <w:rtl w:val="0"/>
        </w:rPr>
        <w:t xml:space="preserve">: Screenshot of your complete directory tree structure using recursive listing</w:t>
      </w:r>
    </w:p>
    <w:p w:rsidR="00000000" w:rsidDel="00000000" w:rsidP="00000000" w:rsidRDefault="00000000" w:rsidRPr="00000000" w14:paraId="000001AD">
      <w:pPr>
        <w:spacing w:after="240" w:before="240" w:lineRule="auto"/>
        <w:rPr/>
      </w:pPr>
      <w:r w:rsidDel="00000000" w:rsidR="00000000" w:rsidRPr="00000000">
        <w:rPr/>
        <w:drawing>
          <wp:inline distB="114300" distT="114300" distL="114300" distR="114300">
            <wp:extent cx="5943600" cy="3898900"/>
            <wp:effectExtent b="0" l="0" r="0" t="0"/>
            <wp:docPr id="69"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rPr/>
      </w:pPr>
      <w:r w:rsidDel="00000000" w:rsidR="00000000" w:rsidRPr="00000000">
        <w:rPr>
          <w:b w:val="1"/>
          <w:bCs w:val="1"/>
          <w:rtl w:val="0"/>
        </w:rPr>
        <w:t xml:space="preserve">(Hint</w:t>
      </w:r>
      <w:r w:rsidDel="00000000" w:rsidR="00000000" w:rsidRPr="00000000">
        <w:rPr>
          <w:rtl w:val="0"/>
        </w:rPr>
        <w:t xml:space="preserve">: Use </w:t>
      </w:r>
      <w:r w:rsidDel="00000000" w:rsidR="00000000" w:rsidRPr="00000000">
        <w:rPr>
          <w:rFonts w:ascii="Roboto Mono" w:cs="Roboto Mono" w:eastAsia="Roboto Mono" w:hAnsi="Roboto Mono"/>
          <w:rtl w:val="0"/>
        </w:rPr>
        <w:t xml:space="preserve">hdfs dfs -mkdir -p</w:t>
      </w:r>
      <w:r w:rsidDel="00000000" w:rsidR="00000000" w:rsidRPr="00000000">
        <w:rPr>
          <w:rtl w:val="0"/>
        </w:rPr>
        <w:t xml:space="preserve"> for nested directories and </w:t>
      </w:r>
      <w:r w:rsidDel="00000000" w:rsidR="00000000" w:rsidRPr="00000000">
        <w:rPr>
          <w:rFonts w:ascii="Roboto Mono" w:cs="Roboto Mono" w:eastAsia="Roboto Mono" w:hAnsi="Roboto Mono"/>
          <w:rtl w:val="0"/>
        </w:rPr>
        <w:t xml:space="preserve">hdfs dfs -mv</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hdfs dfs -cp)</w:t>
      </w:r>
      <w:r w:rsidDel="00000000" w:rsidR="00000000" w:rsidRPr="00000000">
        <w:rPr>
          <w:rtl w:val="0"/>
        </w:rPr>
      </w:r>
    </w:p>
    <w:p w:rsidR="00000000" w:rsidDel="00000000" w:rsidP="00000000" w:rsidRDefault="00000000" w:rsidRPr="00000000" w14:paraId="000001AF">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4"/>
        <w:rPr/>
      </w:pPr>
      <w:r w:rsidDel="00000000" w:rsidR="00000000" w:rsidRPr="00000000">
        <w:rPr>
          <w:rtl w:val="0"/>
        </w:rPr>
        <w:t xml:space="preserve">Exercise 7: Test NodeManager Failure and YARN Recovery</w:t>
      </w:r>
    </w:p>
    <w:p w:rsidR="00000000" w:rsidDel="00000000" w:rsidP="00000000" w:rsidRDefault="00000000" w:rsidRPr="00000000" w14:paraId="000001B1">
      <w:pPr>
        <w:spacing w:after="240" w:before="240" w:lineRule="auto"/>
        <w:rPr/>
      </w:pPr>
      <w:r w:rsidDel="00000000" w:rsidR="00000000" w:rsidRPr="00000000">
        <w:rPr>
          <w:b w:val="1"/>
          <w:bCs w:val="1"/>
          <w:rtl w:val="0"/>
        </w:rPr>
        <w:t xml:space="preserve">Task</w:t>
      </w:r>
      <w:r w:rsidDel="00000000" w:rsidR="00000000" w:rsidRPr="00000000">
        <w:rPr>
          <w:rtl w:val="0"/>
        </w:rPr>
        <w:t xml:space="preserve">: Simulate a NodeManager failure and observe YARN's response.</w:t>
      </w:r>
    </w:p>
    <w:p w:rsidR="00000000" w:rsidDel="00000000" w:rsidP="00000000" w:rsidRDefault="00000000" w:rsidRPr="00000000" w14:paraId="000001B2">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1B3">
      <w:pPr>
        <w:numPr>
          <w:ilvl w:val="0"/>
          <w:numId w:val="1"/>
        </w:numPr>
        <w:spacing w:before="240" w:lineRule="auto"/>
        <w:ind w:left="720" w:hanging="360"/>
        <w:rPr/>
      </w:pPr>
      <w:r w:rsidDel="00000000" w:rsidR="00000000" w:rsidRPr="00000000">
        <w:rPr>
          <w:rtl w:val="0"/>
        </w:rPr>
        <w:t xml:space="preserve">Check all NodeManagers are running in Cluster 1</w:t>
      </w:r>
    </w:p>
    <w:p w:rsidR="00000000" w:rsidDel="00000000" w:rsidP="00000000" w:rsidRDefault="00000000" w:rsidRPr="00000000" w14:paraId="000001B4">
      <w:pPr>
        <w:numPr>
          <w:ilvl w:val="0"/>
          <w:numId w:val="1"/>
        </w:numPr>
        <w:ind w:left="720" w:hanging="360"/>
        <w:rPr/>
      </w:pPr>
      <w:r w:rsidDel="00000000" w:rsidR="00000000" w:rsidRPr="00000000">
        <w:rPr>
          <w:rtl w:val="0"/>
        </w:rPr>
        <w:t xml:space="preserve">Stop nodemanager1-c1 container</w:t>
      </w:r>
    </w:p>
    <w:p w:rsidR="00000000" w:rsidDel="00000000" w:rsidP="00000000" w:rsidRDefault="00000000" w:rsidRPr="00000000" w14:paraId="000001B5">
      <w:pPr>
        <w:numPr>
          <w:ilvl w:val="0"/>
          <w:numId w:val="1"/>
        </w:numPr>
        <w:ind w:left="720" w:hanging="360"/>
        <w:rPr/>
      </w:pPr>
      <w:r w:rsidDel="00000000" w:rsidR="00000000" w:rsidRPr="00000000">
        <w:rPr>
          <w:rtl w:val="0"/>
        </w:rPr>
        <w:t xml:space="preserve">Check YARN node status - how many are active now?</w:t>
      </w:r>
    </w:p>
    <w:p w:rsidR="00000000" w:rsidDel="00000000" w:rsidP="00000000" w:rsidRDefault="00000000" w:rsidRPr="00000000" w14:paraId="000001B6">
      <w:pPr>
        <w:numPr>
          <w:ilvl w:val="0"/>
          <w:numId w:val="1"/>
        </w:numPr>
        <w:ind w:left="720" w:hanging="360"/>
        <w:rPr/>
      </w:pPr>
      <w:r w:rsidDel="00000000" w:rsidR="00000000" w:rsidRPr="00000000">
        <w:rPr>
          <w:rtl w:val="0"/>
        </w:rPr>
        <w:t xml:space="preserve">Try submitting a simple test job (calculate π using the example jar)</w:t>
      </w:r>
    </w:p>
    <w:p w:rsidR="00000000" w:rsidDel="00000000" w:rsidP="00000000" w:rsidRDefault="00000000" w:rsidRPr="00000000" w14:paraId="000001B7">
      <w:pPr>
        <w:numPr>
          <w:ilvl w:val="0"/>
          <w:numId w:val="1"/>
        </w:numPr>
        <w:ind w:left="720" w:hanging="360"/>
        <w:rPr/>
      </w:pPr>
      <w:r w:rsidDel="00000000" w:rsidR="00000000" w:rsidRPr="00000000">
        <w:rPr>
          <w:rtl w:val="0"/>
        </w:rPr>
        <w:t xml:space="preserve">Observe: Does the job run with only one NodeManager?</w:t>
      </w:r>
    </w:p>
    <w:p w:rsidR="00000000" w:rsidDel="00000000" w:rsidP="00000000" w:rsidRDefault="00000000" w:rsidRPr="00000000" w14:paraId="000001B8">
      <w:pPr>
        <w:numPr>
          <w:ilvl w:val="0"/>
          <w:numId w:val="1"/>
        </w:numPr>
        <w:spacing w:after="240" w:lineRule="auto"/>
        <w:ind w:left="720" w:hanging="360"/>
        <w:rPr/>
      </w:pPr>
      <w:r w:rsidDel="00000000" w:rsidR="00000000" w:rsidRPr="00000000">
        <w:rPr>
          <w:rtl w:val="0"/>
        </w:rPr>
        <w:t xml:space="preserve">Restart the NodeManager</w:t>
      </w:r>
    </w:p>
    <w:p w:rsidR="00000000" w:rsidDel="00000000" w:rsidP="00000000" w:rsidRDefault="00000000" w:rsidRPr="00000000" w14:paraId="000001B9">
      <w:pPr>
        <w:spacing w:after="240" w:before="240" w:lineRule="auto"/>
        <w:rPr>
          <w:highlight w:val="green"/>
        </w:rPr>
      </w:pPr>
      <w:r w:rsidDel="00000000" w:rsidR="00000000" w:rsidRPr="00000000">
        <w:rPr>
          <w:b w:val="1"/>
          <w:bCs w:val="1"/>
          <w:highlight w:val="green"/>
          <w:rtl w:val="0"/>
        </w:rPr>
        <w:t xml:space="preserve">Task</w:t>
      </w:r>
      <w:r w:rsidDel="00000000" w:rsidR="00000000" w:rsidRPr="00000000">
        <w:rPr>
          <w:highlight w:val="green"/>
          <w:rtl w:val="0"/>
        </w:rPr>
        <w:t xml:space="preserve">: Screenshot of YARN node list before and after NodeManager failure</w:t>
      </w:r>
    </w:p>
    <w:p w:rsidR="00000000" w:rsidDel="00000000" w:rsidP="00000000" w:rsidRDefault="00000000" w:rsidRPr="00000000" w14:paraId="000001BA">
      <w:pPr>
        <w:spacing w:after="240" w:before="240" w:lineRule="auto"/>
        <w:rPr/>
      </w:pPr>
      <w:r w:rsidDel="00000000" w:rsidR="00000000" w:rsidRPr="00000000">
        <w:rPr/>
        <w:drawing>
          <wp:inline distB="114300" distT="114300" distL="114300" distR="114300">
            <wp:extent cx="5943600" cy="812800"/>
            <wp:effectExtent b="0" l="0" r="0" t="0"/>
            <wp:docPr id="8"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rPr>
          <w:highlight w:val="green"/>
        </w:rPr>
      </w:pPr>
      <w:r w:rsidDel="00000000" w:rsidR="00000000" w:rsidRPr="00000000">
        <w:rPr>
          <w:b w:val="1"/>
          <w:bCs w:val="1"/>
          <w:highlight w:val="green"/>
          <w:rtl w:val="0"/>
        </w:rPr>
        <w:t xml:space="preserve">Task</w:t>
      </w:r>
      <w:r w:rsidDel="00000000" w:rsidR="00000000" w:rsidRPr="00000000">
        <w:rPr>
          <w:highlight w:val="green"/>
          <w:rtl w:val="0"/>
        </w:rPr>
        <w:t xml:space="preserve">:  Screenshot of a successfully completed job running with reduced resources</w:t>
      </w:r>
    </w:p>
    <w:p w:rsidR="00000000" w:rsidDel="00000000" w:rsidP="00000000" w:rsidRDefault="00000000" w:rsidRPr="00000000" w14:paraId="000001BC">
      <w:pPr>
        <w:spacing w:after="240" w:before="240" w:lineRule="auto"/>
        <w:rPr/>
      </w:pPr>
      <w:r w:rsidDel="00000000" w:rsidR="00000000" w:rsidRPr="00000000">
        <w:rPr/>
        <w:drawing>
          <wp:inline distB="114300" distT="114300" distL="114300" distR="114300">
            <wp:extent cx="5943600" cy="660400"/>
            <wp:effectExtent b="0" l="0" r="0" t="0"/>
            <wp:docPr id="62"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drawing>
          <wp:inline distB="114300" distT="114300" distL="114300" distR="114300">
            <wp:extent cx="5943600" cy="850900"/>
            <wp:effectExtent b="0" l="0" r="0" t="0"/>
            <wp:docPr id="2"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before="240" w:lineRule="auto"/>
        <w:rPr/>
      </w:pPr>
      <w:r w:rsidDel="00000000" w:rsidR="00000000" w:rsidRPr="00000000">
        <w:rPr/>
        <w:drawing>
          <wp:inline distB="114300" distT="114300" distL="114300" distR="114300">
            <wp:extent cx="5943600" cy="800100"/>
            <wp:effectExtent b="0" l="0" r="0" t="0"/>
            <wp:docPr id="1"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Rule="auto"/>
        <w:rPr/>
      </w:pPr>
      <w:r w:rsidDel="00000000" w:rsidR="00000000" w:rsidRPr="00000000">
        <w:rPr>
          <w:rtl w:val="0"/>
        </w:rPr>
        <w:t xml:space="preserve">When </w:t>
      </w:r>
      <w:r w:rsidDel="00000000" w:rsidR="00000000" w:rsidRPr="00000000">
        <w:rPr>
          <w:rFonts w:ascii="Roboto Mono" w:cs="Roboto Mono" w:eastAsia="Roboto Mono" w:hAnsi="Roboto Mono"/>
          <w:color w:val="188038"/>
          <w:rtl w:val="0"/>
        </w:rPr>
        <w:t xml:space="preserve">nodemanager1-c1</w:t>
      </w:r>
      <w:r w:rsidDel="00000000" w:rsidR="00000000" w:rsidRPr="00000000">
        <w:rPr>
          <w:rtl w:val="0"/>
        </w:rPr>
        <w:t xml:space="preserve"> was stopped, YARN automatically marked the node as lost but continued to run jobs using the r</w:t>
      </w:r>
      <w:r w:rsidDel="00000000" w:rsidR="00000000" w:rsidRPr="00000000">
        <w:rPr>
          <w:rFonts w:ascii="Roboto Mono" w:cs="Roboto Mono" w:eastAsia="Roboto Mono" w:hAnsi="Roboto Mono"/>
          <w:color w:val="188038"/>
          <w:rtl w:val="0"/>
        </w:rPr>
        <w:t xml:space="preserve">nodemanager2-c1</w:t>
      </w:r>
      <w:r w:rsidDel="00000000" w:rsidR="00000000" w:rsidRPr="00000000">
        <w:rPr>
          <w:rtl w:val="0"/>
        </w:rPr>
        <w:t xml:space="preserve">. The π calculation job completed successfully despite reduced resources, demonstrating YARN’s fault tolerance. </w:t>
      </w:r>
    </w:p>
    <w:p w:rsidR="00000000" w:rsidDel="00000000" w:rsidP="00000000" w:rsidRDefault="00000000" w:rsidRPr="00000000" w14:paraId="000001C0">
      <w:pPr>
        <w:spacing w:after="240" w:before="240" w:lineRule="auto"/>
        <w:rPr>
          <w:b w:val="1"/>
          <w:bCs w:val="1"/>
        </w:rPr>
      </w:pPr>
      <w:r w:rsidDel="00000000" w:rsidR="00000000" w:rsidRPr="00000000">
        <w:rPr>
          <w:b w:val="1"/>
          <w:bCs w:val="1"/>
          <w:rtl w:val="0"/>
        </w:rPr>
        <w:t xml:space="preserve">Restarted </w:t>
      </w:r>
      <w:r w:rsidDel="00000000" w:rsidR="00000000" w:rsidRPr="00000000">
        <w:rPr>
          <w:rFonts w:ascii="Roboto Mono" w:cs="Roboto Mono" w:eastAsia="Roboto Mono" w:hAnsi="Roboto Mono"/>
          <w:color w:val="188038"/>
          <w:rtl w:val="0"/>
        </w:rPr>
        <w:t xml:space="preserve">nodemanager1-c1</w:t>
      </w:r>
      <w:r w:rsidDel="00000000" w:rsidR="00000000" w:rsidRPr="00000000">
        <w:rPr>
          <w:b w:val="1"/>
          <w:bCs w:val="1"/>
          <w:rtl w:val="0"/>
        </w:rPr>
        <w:t xml:space="preserve">:</w:t>
      </w:r>
    </w:p>
    <w:p w:rsidR="00000000" w:rsidDel="00000000" w:rsidP="00000000" w:rsidRDefault="00000000" w:rsidRPr="00000000" w14:paraId="000001C1">
      <w:pPr>
        <w:spacing w:after="240" w:before="240" w:lineRule="auto"/>
        <w:rPr>
          <w:b w:val="1"/>
          <w:bCs w:val="1"/>
        </w:rPr>
      </w:pPr>
      <w:r w:rsidDel="00000000" w:rsidR="00000000" w:rsidRPr="00000000">
        <w:rPr>
          <w:b w:val="1"/>
          <w:bCs w:val="1"/>
        </w:rPr>
        <w:drawing>
          <wp:inline distB="114300" distT="114300" distL="114300" distR="114300">
            <wp:extent cx="5943600" cy="1079500"/>
            <wp:effectExtent b="0" l="0" r="0" t="0"/>
            <wp:docPr id="42"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240" w:before="240" w:lineRule="auto"/>
        <w:rPr>
          <w:rFonts w:ascii="Roboto Mono" w:cs="Roboto Mono" w:eastAsia="Roboto Mono" w:hAnsi="Roboto Mono"/>
        </w:rPr>
      </w:pPr>
      <w:r w:rsidDel="00000000" w:rsidR="00000000" w:rsidRPr="00000000">
        <w:rPr>
          <w:b w:val="1"/>
          <w:bCs w:val="1"/>
          <w:rtl w:val="0"/>
        </w:rPr>
        <w:t xml:space="preserve">(Hint</w:t>
      </w:r>
      <w:r w:rsidDel="00000000" w:rsidR="00000000" w:rsidRPr="00000000">
        <w:rPr>
          <w:rtl w:val="0"/>
        </w:rPr>
        <w:t xml:space="preserve">: Use </w:t>
      </w:r>
      <w:r w:rsidDel="00000000" w:rsidR="00000000" w:rsidRPr="00000000">
        <w:rPr>
          <w:rFonts w:ascii="Roboto Mono" w:cs="Roboto Mono" w:eastAsia="Roboto Mono" w:hAnsi="Roboto Mono"/>
          <w:rtl w:val="0"/>
        </w:rPr>
        <w:t xml:space="preserve">yarn node -list</w:t>
      </w:r>
      <w:r w:rsidDel="00000000" w:rsidR="00000000" w:rsidRPr="00000000">
        <w:rPr>
          <w:rtl w:val="0"/>
        </w:rPr>
        <w:t xml:space="preserve"> and the example: </w:t>
      </w:r>
      <w:r w:rsidDel="00000000" w:rsidR="00000000" w:rsidRPr="00000000">
        <w:rPr>
          <w:rFonts w:ascii="Roboto Mono" w:cs="Roboto Mono" w:eastAsia="Roboto Mono" w:hAnsi="Roboto Mono"/>
          <w:rtl w:val="0"/>
        </w:rPr>
        <w:t xml:space="preserve">yarn jar /opt/hadoop-3.2.1/share/hadoop/mapreduce/hadoop-mapreduce-examples-3.2.1.jar pi 2 100)</w:t>
      </w:r>
    </w:p>
    <w:p w:rsidR="00000000" w:rsidDel="00000000" w:rsidP="00000000" w:rsidRDefault="00000000" w:rsidRPr="00000000" w14:paraId="000001C3">
      <w:pPr>
        <w:spacing w:after="240" w:before="240" w:lineRule="auto"/>
        <w:rPr/>
      </w:pPr>
      <w:r w:rsidDel="00000000" w:rsidR="00000000" w:rsidRPr="00000000">
        <w:rPr>
          <w:rtl w:val="0"/>
        </w:rPr>
      </w:r>
    </w:p>
    <w:p w:rsidR="00000000" w:rsidDel="00000000" w:rsidP="00000000" w:rsidRDefault="00000000" w:rsidRPr="00000000" w14:paraId="000001C4">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4"/>
        <w:rPr/>
      </w:pPr>
      <w:r w:rsidDel="00000000" w:rsidR="00000000" w:rsidRPr="00000000">
        <w:rPr>
          <w:rtl w:val="0"/>
        </w:rPr>
        <w:t xml:space="preserve">Exercise 8: Change File Replication Factor</w:t>
      </w:r>
    </w:p>
    <w:p w:rsidR="00000000" w:rsidDel="00000000" w:rsidP="00000000" w:rsidRDefault="00000000" w:rsidRPr="00000000" w14:paraId="000001C6">
      <w:pPr>
        <w:spacing w:after="240" w:before="240" w:lineRule="auto"/>
        <w:rPr/>
      </w:pPr>
      <w:r w:rsidDel="00000000" w:rsidR="00000000" w:rsidRPr="00000000">
        <w:rPr>
          <w:b w:val="1"/>
          <w:bCs w:val="1"/>
          <w:rtl w:val="0"/>
        </w:rPr>
        <w:t xml:space="preserve">Task</w:t>
      </w:r>
      <w:r w:rsidDel="00000000" w:rsidR="00000000" w:rsidRPr="00000000">
        <w:rPr>
          <w:rtl w:val="0"/>
        </w:rPr>
        <w:t xml:space="preserve">: Modify the replication factor of specific files and observe the effect.</w:t>
      </w:r>
    </w:p>
    <w:p w:rsidR="00000000" w:rsidDel="00000000" w:rsidP="00000000" w:rsidRDefault="00000000" w:rsidRPr="00000000" w14:paraId="000001C7">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1C8">
      <w:pPr>
        <w:numPr>
          <w:ilvl w:val="0"/>
          <w:numId w:val="15"/>
        </w:numPr>
        <w:spacing w:before="240" w:lineRule="auto"/>
        <w:ind w:left="720" w:hanging="360"/>
        <w:rPr/>
      </w:pPr>
      <w:r w:rsidDel="00000000" w:rsidR="00000000" w:rsidRPr="00000000">
        <w:rPr>
          <w:rtl w:val="0"/>
        </w:rPr>
        <w:t xml:space="preserve">Check current replication of one of your files (should be 3)</w:t>
      </w:r>
    </w:p>
    <w:p w:rsidR="00000000" w:rsidDel="00000000" w:rsidP="00000000" w:rsidRDefault="00000000" w:rsidRPr="00000000" w14:paraId="000001C9">
      <w:pPr>
        <w:numPr>
          <w:ilvl w:val="0"/>
          <w:numId w:val="15"/>
        </w:numPr>
        <w:ind w:left="720" w:hanging="360"/>
        <w:rPr/>
      </w:pPr>
      <w:r w:rsidDel="00000000" w:rsidR="00000000" w:rsidRPr="00000000">
        <w:rPr>
          <w:rtl w:val="0"/>
        </w:rPr>
        <w:t xml:space="preserve">Change replication factor to 2</w:t>
      </w:r>
    </w:p>
    <w:p w:rsidR="00000000" w:rsidDel="00000000" w:rsidP="00000000" w:rsidRDefault="00000000" w:rsidRPr="00000000" w14:paraId="000001CA">
      <w:pPr>
        <w:numPr>
          <w:ilvl w:val="0"/>
          <w:numId w:val="15"/>
        </w:numPr>
        <w:ind w:left="720" w:hanging="360"/>
        <w:rPr/>
      </w:pPr>
      <w:r w:rsidDel="00000000" w:rsidR="00000000" w:rsidRPr="00000000">
        <w:rPr>
          <w:rtl w:val="0"/>
        </w:rPr>
        <w:t xml:space="preserve">Wait and verify the change took effect</w:t>
      </w:r>
    </w:p>
    <w:p w:rsidR="00000000" w:rsidDel="00000000" w:rsidP="00000000" w:rsidRDefault="00000000" w:rsidRPr="00000000" w14:paraId="000001CB">
      <w:pPr>
        <w:numPr>
          <w:ilvl w:val="0"/>
          <w:numId w:val="15"/>
        </w:numPr>
        <w:ind w:left="720" w:hanging="360"/>
        <w:rPr/>
      </w:pPr>
      <w:r w:rsidDel="00000000" w:rsidR="00000000" w:rsidRPr="00000000">
        <w:rPr>
          <w:rtl w:val="0"/>
        </w:rPr>
        <w:t xml:space="preserve">Change it to 1, then back to 3</w:t>
      </w:r>
    </w:p>
    <w:p w:rsidR="00000000" w:rsidDel="00000000" w:rsidP="00000000" w:rsidRDefault="00000000" w:rsidRPr="00000000" w14:paraId="000001CC">
      <w:pPr>
        <w:numPr>
          <w:ilvl w:val="0"/>
          <w:numId w:val="15"/>
        </w:numPr>
        <w:spacing w:after="240" w:lineRule="auto"/>
        <w:ind w:left="720" w:hanging="360"/>
        <w:rPr/>
      </w:pPr>
      <w:r w:rsidDel="00000000" w:rsidR="00000000" w:rsidRPr="00000000">
        <w:rPr>
          <w:rtl w:val="0"/>
        </w:rPr>
        <w:t xml:space="preserve">Observe in UI: Watch blocks being added/removed from DataNodes</w:t>
      </w:r>
    </w:p>
    <w:p w:rsidR="00000000" w:rsidDel="00000000" w:rsidP="00000000" w:rsidRDefault="00000000" w:rsidRPr="00000000" w14:paraId="000001CD">
      <w:pPr>
        <w:spacing w:after="240" w:before="240" w:lineRule="auto"/>
        <w:rPr>
          <w:highlight w:val="green"/>
        </w:rPr>
      </w:pPr>
      <w:r w:rsidDel="00000000" w:rsidR="00000000" w:rsidRPr="00000000">
        <w:rPr>
          <w:b w:val="1"/>
          <w:bCs w:val="1"/>
          <w:highlight w:val="green"/>
          <w:rtl w:val="0"/>
        </w:rPr>
        <w:t xml:space="preserve">Task</w:t>
      </w:r>
      <w:r w:rsidDel="00000000" w:rsidR="00000000" w:rsidRPr="00000000">
        <w:rPr>
          <w:highlight w:val="green"/>
          <w:rtl w:val="0"/>
        </w:rPr>
        <w:t xml:space="preserve">:  Screenshot of setrep command and before/after status of the file</w:t>
      </w:r>
    </w:p>
    <w:p w:rsidR="00000000" w:rsidDel="00000000" w:rsidP="00000000" w:rsidRDefault="00000000" w:rsidRPr="00000000" w14:paraId="000001CE">
      <w:pPr>
        <w:spacing w:after="240" w:before="240" w:lineRule="auto"/>
        <w:rPr/>
      </w:pPr>
      <w:r w:rsidDel="00000000" w:rsidR="00000000" w:rsidRPr="00000000">
        <w:rPr/>
        <w:drawing>
          <wp:inline distB="114300" distT="114300" distL="114300" distR="114300">
            <wp:extent cx="5943600" cy="889000"/>
            <wp:effectExtent b="0" l="0" r="0" t="0"/>
            <wp:docPr id="52"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240" w:before="240" w:lineRule="auto"/>
        <w:rPr/>
      </w:pPr>
      <w:r w:rsidDel="00000000" w:rsidR="00000000" w:rsidRPr="00000000">
        <w:rPr/>
        <w:drawing>
          <wp:inline distB="114300" distT="114300" distL="114300" distR="114300">
            <wp:extent cx="5943600" cy="736600"/>
            <wp:effectExtent b="0" l="0" r="0" t="0"/>
            <wp:docPr id="68"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Rule="auto"/>
        <w:rPr/>
      </w:pPr>
      <w:r w:rsidDel="00000000" w:rsidR="00000000" w:rsidRPr="00000000">
        <w:rPr/>
        <w:drawing>
          <wp:inline distB="114300" distT="114300" distL="114300" distR="114300">
            <wp:extent cx="5943600" cy="546100"/>
            <wp:effectExtent b="0" l="0" r="0" t="0"/>
            <wp:docPr id="36"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40" w:before="240" w:lineRule="auto"/>
        <w:rPr>
          <w:highlight w:val="green"/>
        </w:rPr>
      </w:pPr>
      <w:r w:rsidDel="00000000" w:rsidR="00000000" w:rsidRPr="00000000">
        <w:rPr>
          <w:b w:val="1"/>
          <w:bCs w:val="1"/>
          <w:highlight w:val="green"/>
          <w:rtl w:val="0"/>
        </w:rPr>
        <w:t xml:space="preserve">Task</w:t>
      </w:r>
      <w:r w:rsidDel="00000000" w:rsidR="00000000" w:rsidRPr="00000000">
        <w:rPr>
          <w:highlight w:val="green"/>
          <w:rtl w:val="0"/>
        </w:rPr>
        <w:t xml:space="preserve">:  Screenshot of NameNode UI displaying the file's current replication status</w:t>
      </w:r>
    </w:p>
    <w:p w:rsidR="00000000" w:rsidDel="00000000" w:rsidP="00000000" w:rsidRDefault="00000000" w:rsidRPr="00000000" w14:paraId="000001D2">
      <w:pPr>
        <w:spacing w:after="240" w:before="240" w:lineRule="auto"/>
        <w:rPr/>
      </w:pPr>
      <w:r w:rsidDel="00000000" w:rsidR="00000000" w:rsidRPr="00000000">
        <w:rPr/>
        <w:drawing>
          <wp:inline distB="114300" distT="114300" distL="114300" distR="114300">
            <wp:extent cx="5943600" cy="1612900"/>
            <wp:effectExtent b="0" l="0" r="0" t="0"/>
            <wp:docPr id="59"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drawing>
          <wp:inline distB="114300" distT="114300" distL="114300" distR="114300">
            <wp:extent cx="5943600" cy="1689100"/>
            <wp:effectExtent b="0" l="0" r="0" t="0"/>
            <wp:docPr id="75"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rPr>
          <w:b w:val="1"/>
          <w:bCs w:val="1"/>
          <w:rtl w:val="0"/>
        </w:rPr>
        <w:t xml:space="preserve">Hint</w:t>
      </w:r>
      <w:r w:rsidDel="00000000" w:rsidR="00000000" w:rsidRPr="00000000">
        <w:rPr>
          <w:rtl w:val="0"/>
        </w:rPr>
        <w:t xml:space="preserve">: Use </w:t>
      </w:r>
      <w:r w:rsidDel="00000000" w:rsidR="00000000" w:rsidRPr="00000000">
        <w:rPr>
          <w:rFonts w:ascii="Roboto Mono" w:cs="Roboto Mono" w:eastAsia="Roboto Mono" w:hAnsi="Roboto Mono"/>
          <w:rtl w:val="0"/>
        </w:rPr>
        <w:t xml:space="preserve">hdfs dfs -setrep -w 2 /path/to/file</w:t>
      </w:r>
      <w:r w:rsidDel="00000000" w:rsidR="00000000" w:rsidRPr="00000000">
        <w:rPr>
          <w:rtl w:val="0"/>
        </w:rPr>
        <w:t xml:space="preserve"> (the -w flag waits for replication to complete)</w:t>
      </w:r>
    </w:p>
    <w:p w:rsidR="00000000" w:rsidDel="00000000" w:rsidP="00000000" w:rsidRDefault="00000000" w:rsidRPr="00000000" w14:paraId="000001D5">
      <w:pPr>
        <w:pStyle w:val="Heading4"/>
        <w:rPr/>
      </w:pPr>
      <w:r w:rsidDel="00000000" w:rsidR="00000000" w:rsidRPr="00000000">
        <w:br w:type="page"/>
      </w:r>
      <w:r w:rsidDel="00000000" w:rsidR="00000000" w:rsidRPr="00000000">
        <w:rPr>
          <w:rtl w:val="0"/>
        </w:rPr>
      </w:r>
    </w:p>
    <w:p w:rsidR="00000000" w:rsidDel="00000000" w:rsidP="00000000" w:rsidRDefault="00000000" w:rsidRPr="00000000" w14:paraId="000001D6">
      <w:pPr>
        <w:pStyle w:val="Heading4"/>
        <w:rPr/>
      </w:pPr>
      <w:r w:rsidDel="00000000" w:rsidR="00000000" w:rsidRPr="00000000">
        <w:rPr>
          <w:rtl w:val="0"/>
        </w:rPr>
        <w:t xml:space="preserve">Exercise 9: Create and Test HDFS Snapshots</w:t>
      </w:r>
    </w:p>
    <w:p w:rsidR="00000000" w:rsidDel="00000000" w:rsidP="00000000" w:rsidRDefault="00000000" w:rsidRPr="00000000" w14:paraId="000001D7">
      <w:pPr>
        <w:spacing w:after="240" w:before="240" w:lineRule="auto"/>
        <w:rPr/>
      </w:pPr>
      <w:r w:rsidDel="00000000" w:rsidR="00000000" w:rsidRPr="00000000">
        <w:rPr>
          <w:b w:val="1"/>
          <w:bCs w:val="1"/>
          <w:rtl w:val="0"/>
        </w:rPr>
        <w:t xml:space="preserve">Task</w:t>
      </w:r>
      <w:r w:rsidDel="00000000" w:rsidR="00000000" w:rsidRPr="00000000">
        <w:rPr>
          <w:rtl w:val="0"/>
        </w:rPr>
        <w:t xml:space="preserve">: Create snapshots to preserve data state and test restoration.</w:t>
      </w:r>
    </w:p>
    <w:p w:rsidR="00000000" w:rsidDel="00000000" w:rsidP="00000000" w:rsidRDefault="00000000" w:rsidRPr="00000000" w14:paraId="000001D8">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1D9">
      <w:pPr>
        <w:numPr>
          <w:ilvl w:val="0"/>
          <w:numId w:val="3"/>
        </w:numPr>
        <w:spacing w:before="240" w:lineRule="auto"/>
        <w:ind w:left="720" w:hanging="360"/>
        <w:rPr/>
      </w:pPr>
      <w:r w:rsidDel="00000000" w:rsidR="00000000" w:rsidRPr="00000000">
        <w:rPr>
          <w:rtl w:val="0"/>
        </w:rPr>
        <w:t xml:space="preserve">Enable snapshots on your data directory</w:t>
      </w:r>
    </w:p>
    <w:p w:rsidR="00000000" w:rsidDel="00000000" w:rsidP="00000000" w:rsidRDefault="00000000" w:rsidRPr="00000000" w14:paraId="000001DA">
      <w:pPr>
        <w:numPr>
          <w:ilvl w:val="0"/>
          <w:numId w:val="3"/>
        </w:numPr>
        <w:ind w:left="720" w:hanging="360"/>
        <w:rPr/>
      </w:pPr>
      <w:r w:rsidDel="00000000" w:rsidR="00000000" w:rsidRPr="00000000">
        <w:rPr>
          <w:rtl w:val="0"/>
        </w:rPr>
        <w:t xml:space="preserve">Create a snapshot named "backup_v1"</w:t>
      </w:r>
    </w:p>
    <w:p w:rsidR="00000000" w:rsidDel="00000000" w:rsidP="00000000" w:rsidRDefault="00000000" w:rsidRPr="00000000" w14:paraId="000001DB">
      <w:pPr>
        <w:numPr>
          <w:ilvl w:val="0"/>
          <w:numId w:val="3"/>
        </w:numPr>
        <w:ind w:left="720" w:hanging="360"/>
        <w:rPr/>
      </w:pPr>
      <w:r w:rsidDel="00000000" w:rsidR="00000000" w:rsidRPr="00000000">
        <w:rPr>
          <w:rtl w:val="0"/>
        </w:rPr>
        <w:t xml:space="preserve">Modify or delete one of your files</w:t>
      </w:r>
    </w:p>
    <w:p w:rsidR="00000000" w:rsidDel="00000000" w:rsidP="00000000" w:rsidRDefault="00000000" w:rsidRPr="00000000" w14:paraId="000001DC">
      <w:pPr>
        <w:numPr>
          <w:ilvl w:val="0"/>
          <w:numId w:val="3"/>
        </w:numPr>
        <w:ind w:left="720" w:hanging="360"/>
        <w:rPr/>
      </w:pPr>
      <w:r w:rsidDel="00000000" w:rsidR="00000000" w:rsidRPr="00000000">
        <w:rPr>
          <w:rtl w:val="0"/>
        </w:rPr>
        <w:t xml:space="preserve">List available snapshots</w:t>
      </w:r>
    </w:p>
    <w:p w:rsidR="00000000" w:rsidDel="00000000" w:rsidP="00000000" w:rsidRDefault="00000000" w:rsidRPr="00000000" w14:paraId="000001DD">
      <w:pPr>
        <w:numPr>
          <w:ilvl w:val="0"/>
          <w:numId w:val="3"/>
        </w:numPr>
        <w:ind w:left="720" w:hanging="360"/>
        <w:rPr/>
      </w:pPr>
      <w:r w:rsidDel="00000000" w:rsidR="00000000" w:rsidRPr="00000000">
        <w:rPr>
          <w:rtl w:val="0"/>
        </w:rPr>
        <w:t xml:space="preserve">Restore the deleted/modified file from the snapshot</w:t>
      </w:r>
    </w:p>
    <w:p w:rsidR="00000000" w:rsidDel="00000000" w:rsidP="00000000" w:rsidRDefault="00000000" w:rsidRPr="00000000" w14:paraId="000001DE">
      <w:pPr>
        <w:numPr>
          <w:ilvl w:val="0"/>
          <w:numId w:val="3"/>
        </w:numPr>
        <w:spacing w:after="240" w:lineRule="auto"/>
        <w:ind w:left="720" w:hanging="360"/>
        <w:rPr/>
      </w:pPr>
      <w:r w:rsidDel="00000000" w:rsidR="00000000" w:rsidRPr="00000000">
        <w:rPr>
          <w:rtl w:val="0"/>
        </w:rPr>
        <w:t xml:space="preserve">Verify the restoration was successful</w:t>
      </w:r>
    </w:p>
    <w:p w:rsidR="00000000" w:rsidDel="00000000" w:rsidP="00000000" w:rsidRDefault="00000000" w:rsidRPr="00000000" w14:paraId="000001DF">
      <w:pPr>
        <w:spacing w:after="240" w:before="240" w:lineRule="auto"/>
        <w:rPr>
          <w:highlight w:val="green"/>
        </w:rPr>
      </w:pPr>
      <w:r w:rsidDel="00000000" w:rsidR="00000000" w:rsidRPr="00000000">
        <w:rPr>
          <w:b w:val="1"/>
          <w:bCs w:val="1"/>
          <w:highlight w:val="green"/>
          <w:rtl w:val="0"/>
        </w:rPr>
        <w:t xml:space="preserve">Task</w:t>
      </w:r>
      <w:r w:rsidDel="00000000" w:rsidR="00000000" w:rsidRPr="00000000">
        <w:rPr>
          <w:highlight w:val="green"/>
          <w:rtl w:val="0"/>
        </w:rPr>
        <w:t xml:space="preserve">:  Screenshot of creation and the snapshot directory listing</w:t>
      </w:r>
    </w:p>
    <w:p w:rsidR="00000000" w:rsidDel="00000000" w:rsidP="00000000" w:rsidRDefault="00000000" w:rsidRPr="00000000" w14:paraId="000001E0">
      <w:pPr>
        <w:spacing w:after="240" w:before="240" w:lineRule="auto"/>
        <w:rPr/>
      </w:pPr>
      <w:r w:rsidDel="00000000" w:rsidR="00000000" w:rsidRPr="00000000">
        <w:rPr/>
        <w:drawing>
          <wp:inline distB="114300" distT="114300" distL="114300" distR="114300">
            <wp:extent cx="5943600" cy="177800"/>
            <wp:effectExtent b="0" l="0" r="0" t="0"/>
            <wp:docPr id="46"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Rule="auto"/>
        <w:rPr/>
      </w:pPr>
      <w:r w:rsidDel="00000000" w:rsidR="00000000" w:rsidRPr="00000000">
        <w:rPr/>
        <w:drawing>
          <wp:inline distB="114300" distT="114300" distL="114300" distR="114300">
            <wp:extent cx="5943600" cy="254000"/>
            <wp:effectExtent b="0" l="0" r="0" t="0"/>
            <wp:docPr id="32"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rPr>
          <w:b w:val="1"/>
          <w:bCs w:val="1"/>
        </w:rPr>
      </w:pPr>
      <w:r w:rsidDel="00000000" w:rsidR="00000000" w:rsidRPr="00000000">
        <w:rPr>
          <w:b w:val="1"/>
          <w:bCs w:val="1"/>
          <w:rtl w:val="0"/>
        </w:rPr>
        <w:t xml:space="preserve">File Deleted:</w:t>
      </w:r>
    </w:p>
    <w:p w:rsidR="00000000" w:rsidDel="00000000" w:rsidP="00000000" w:rsidRDefault="00000000" w:rsidRPr="00000000" w14:paraId="000001E3">
      <w:pPr>
        <w:spacing w:after="240" w:before="240" w:lineRule="auto"/>
        <w:rPr>
          <w:b w:val="1"/>
          <w:bCs w:val="1"/>
        </w:rPr>
      </w:pPr>
      <w:r w:rsidDel="00000000" w:rsidR="00000000" w:rsidRPr="00000000">
        <w:rPr>
          <w:b w:val="1"/>
          <w:bCs w:val="1"/>
        </w:rPr>
        <w:drawing>
          <wp:inline distB="114300" distT="114300" distL="114300" distR="114300">
            <wp:extent cx="5943600" cy="177800"/>
            <wp:effectExtent b="0" l="0" r="0" t="0"/>
            <wp:docPr id="25"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40" w:before="240" w:lineRule="auto"/>
        <w:rPr>
          <w:b w:val="1"/>
          <w:bCs w:val="1"/>
          <w:highlight w:val="green"/>
        </w:rPr>
      </w:pPr>
      <w:r w:rsidDel="00000000" w:rsidR="00000000" w:rsidRPr="00000000">
        <w:rPr>
          <w:b w:val="1"/>
          <w:bCs w:val="1"/>
        </w:rPr>
        <w:drawing>
          <wp:inline distB="114300" distT="114300" distL="114300" distR="114300">
            <wp:extent cx="5943600" cy="215900"/>
            <wp:effectExtent b="0" l="0" r="0" t="0"/>
            <wp:docPr id="84"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rPr>
          <w:highlight w:val="green"/>
        </w:rPr>
      </w:pPr>
      <w:r w:rsidDel="00000000" w:rsidR="00000000" w:rsidRPr="00000000">
        <w:rPr>
          <w:b w:val="1"/>
          <w:bCs w:val="1"/>
          <w:highlight w:val="green"/>
          <w:rtl w:val="0"/>
        </w:rPr>
        <w:t xml:space="preserve">Task</w:t>
      </w:r>
      <w:r w:rsidDel="00000000" w:rsidR="00000000" w:rsidRPr="00000000">
        <w:rPr>
          <w:highlight w:val="green"/>
          <w:rtl w:val="0"/>
        </w:rPr>
        <w:t xml:space="preserve">:  Screenshot of successful file restoration from snapshot</w:t>
      </w:r>
    </w:p>
    <w:p w:rsidR="00000000" w:rsidDel="00000000" w:rsidP="00000000" w:rsidRDefault="00000000" w:rsidRPr="00000000" w14:paraId="000001E6">
      <w:pPr>
        <w:spacing w:after="240" w:before="240" w:lineRule="auto"/>
        <w:rPr/>
      </w:pPr>
      <w:r w:rsidDel="00000000" w:rsidR="00000000" w:rsidRPr="00000000">
        <w:rPr/>
        <w:drawing>
          <wp:inline distB="114300" distT="114300" distL="114300" distR="114300">
            <wp:extent cx="5943600" cy="1447800"/>
            <wp:effectExtent b="0" l="0" r="0" t="0"/>
            <wp:docPr id="92" name="image90.png"/>
            <a:graphic>
              <a:graphicData uri="http://schemas.openxmlformats.org/drawingml/2006/picture">
                <pic:pic>
                  <pic:nvPicPr>
                    <pic:cNvPr id="0" name="image90.png"/>
                    <pic:cNvPicPr preferRelativeResize="0"/>
                  </pic:nvPicPr>
                  <pic:blipFill>
                    <a:blip r:embed="rId58"/>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before="240" w:lineRule="auto"/>
        <w:rPr/>
      </w:pPr>
      <w:r w:rsidDel="00000000" w:rsidR="00000000" w:rsidRPr="00000000">
        <w:rPr>
          <w:b w:val="1"/>
          <w:bCs w:val="1"/>
          <w:rtl w:val="0"/>
        </w:rPr>
        <w:t xml:space="preserve">Hint</w:t>
      </w:r>
      <w:r w:rsidDel="00000000" w:rsidR="00000000" w:rsidRPr="00000000">
        <w:rPr>
          <w:rtl w:val="0"/>
        </w:rPr>
        <w:t xml:space="preserve">: Use </w:t>
      </w:r>
      <w:r w:rsidDel="00000000" w:rsidR="00000000" w:rsidRPr="00000000">
        <w:rPr>
          <w:rFonts w:ascii="Roboto Mono" w:cs="Roboto Mono" w:eastAsia="Roboto Mono" w:hAnsi="Roboto Mono"/>
          <w:rtl w:val="0"/>
        </w:rPr>
        <w:t xml:space="preserve">hdfs dfsadmin -allowSnapshot</w:t>
      </w:r>
      <w:r w:rsidDel="00000000" w:rsidR="00000000" w:rsidRPr="00000000">
        <w:rPr>
          <w:rtl w:val="0"/>
        </w:rPr>
        <w:t xml:space="preserve">, </w:t>
      </w:r>
      <w:r w:rsidDel="00000000" w:rsidR="00000000" w:rsidRPr="00000000">
        <w:rPr>
          <w:rFonts w:ascii="Roboto Mono" w:cs="Roboto Mono" w:eastAsia="Roboto Mono" w:hAnsi="Roboto Mono"/>
          <w:rtl w:val="0"/>
        </w:rPr>
        <w:t xml:space="preserve">hdfs dfs -createSnapshot</w:t>
      </w:r>
      <w:r w:rsidDel="00000000" w:rsidR="00000000" w:rsidRPr="00000000">
        <w:rPr>
          <w:rtl w:val="0"/>
        </w:rPr>
        <w:t xml:space="preserve">, and restore by copying from </w:t>
      </w:r>
      <w:r w:rsidDel="00000000" w:rsidR="00000000" w:rsidRPr="00000000">
        <w:rPr>
          <w:rFonts w:ascii="Roboto Mono" w:cs="Roboto Mono" w:eastAsia="Roboto Mono" w:hAnsi="Roboto Mono"/>
          <w:rtl w:val="0"/>
        </w:rPr>
        <w:t xml:space="preserve">.snapshot</w:t>
      </w:r>
      <w:r w:rsidDel="00000000" w:rsidR="00000000" w:rsidRPr="00000000">
        <w:rPr>
          <w:rtl w:val="0"/>
        </w:rPr>
        <w:t xml:space="preserve"> directory</w:t>
      </w:r>
    </w:p>
    <w:p w:rsidR="00000000" w:rsidDel="00000000" w:rsidP="00000000" w:rsidRDefault="00000000" w:rsidRPr="00000000" w14:paraId="000001E8">
      <w:pPr>
        <w:pStyle w:val="Heading4"/>
        <w:rPr/>
      </w:pPr>
      <w:r w:rsidDel="00000000" w:rsidR="00000000" w:rsidRPr="00000000">
        <w:rPr>
          <w:rtl w:val="0"/>
        </w:rPr>
        <w:t xml:space="preserve">Exercise 10: Run HDFS Balancer</w:t>
      </w:r>
    </w:p>
    <w:p w:rsidR="00000000" w:rsidDel="00000000" w:rsidP="00000000" w:rsidRDefault="00000000" w:rsidRPr="00000000" w14:paraId="000001E9">
      <w:pPr>
        <w:spacing w:after="240" w:before="240" w:lineRule="auto"/>
        <w:rPr/>
      </w:pPr>
      <w:r w:rsidDel="00000000" w:rsidR="00000000" w:rsidRPr="00000000">
        <w:rPr>
          <w:b w:val="1"/>
          <w:bCs w:val="1"/>
          <w:rtl w:val="0"/>
        </w:rPr>
        <w:t xml:space="preserve">Task</w:t>
      </w:r>
      <w:r w:rsidDel="00000000" w:rsidR="00000000" w:rsidRPr="00000000">
        <w:rPr>
          <w:rtl w:val="0"/>
        </w:rPr>
        <w:t xml:space="preserve">: Check data distribution and run the balancer to even it out.</w:t>
      </w:r>
    </w:p>
    <w:p w:rsidR="00000000" w:rsidDel="00000000" w:rsidP="00000000" w:rsidRDefault="00000000" w:rsidRPr="00000000" w14:paraId="000001EA">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1EB">
      <w:pPr>
        <w:numPr>
          <w:ilvl w:val="0"/>
          <w:numId w:val="2"/>
        </w:numPr>
        <w:spacing w:before="240" w:lineRule="auto"/>
        <w:ind w:left="720" w:hanging="360"/>
        <w:rPr/>
      </w:pPr>
      <w:r w:rsidDel="00000000" w:rsidR="00000000" w:rsidRPr="00000000">
        <w:rPr>
          <w:rtl w:val="0"/>
        </w:rPr>
        <w:t xml:space="preserve">Check current storage distribution across all DataNodes</w:t>
      </w:r>
    </w:p>
    <w:p w:rsidR="00000000" w:rsidDel="00000000" w:rsidP="00000000" w:rsidRDefault="00000000" w:rsidRPr="00000000" w14:paraId="000001EC">
      <w:pPr>
        <w:numPr>
          <w:ilvl w:val="0"/>
          <w:numId w:val="2"/>
        </w:numPr>
        <w:ind w:left="720" w:hanging="360"/>
        <w:rPr/>
      </w:pPr>
      <w:r w:rsidDel="00000000" w:rsidR="00000000" w:rsidRPr="00000000">
        <w:rPr>
          <w:rtl w:val="0"/>
        </w:rPr>
        <w:t xml:space="preserve">Note which DataNode has the most/least data</w:t>
      </w:r>
    </w:p>
    <w:p w:rsidR="00000000" w:rsidDel="00000000" w:rsidP="00000000" w:rsidRDefault="00000000" w:rsidRPr="00000000" w14:paraId="000001ED">
      <w:pPr>
        <w:numPr>
          <w:ilvl w:val="0"/>
          <w:numId w:val="2"/>
        </w:numPr>
        <w:ind w:left="720" w:hanging="360"/>
        <w:rPr/>
      </w:pPr>
      <w:r w:rsidDel="00000000" w:rsidR="00000000" w:rsidRPr="00000000">
        <w:rPr>
          <w:rtl w:val="0"/>
        </w:rPr>
        <w:t xml:space="preserve">Run the HDFS balancer with 10% threshold</w:t>
      </w:r>
    </w:p>
    <w:p w:rsidR="00000000" w:rsidDel="00000000" w:rsidP="00000000" w:rsidRDefault="00000000" w:rsidRPr="00000000" w14:paraId="000001EE">
      <w:pPr>
        <w:numPr>
          <w:ilvl w:val="0"/>
          <w:numId w:val="2"/>
        </w:numPr>
        <w:ind w:left="720" w:hanging="360"/>
        <w:rPr/>
      </w:pPr>
      <w:r w:rsidDel="00000000" w:rsidR="00000000" w:rsidRPr="00000000">
        <w:rPr>
          <w:rtl w:val="0"/>
        </w:rPr>
        <w:t xml:space="preserve">Monitor the balancer progress</w:t>
      </w:r>
    </w:p>
    <w:p w:rsidR="00000000" w:rsidDel="00000000" w:rsidP="00000000" w:rsidRDefault="00000000" w:rsidRPr="00000000" w14:paraId="000001EF">
      <w:pPr>
        <w:numPr>
          <w:ilvl w:val="0"/>
          <w:numId w:val="2"/>
        </w:numPr>
        <w:spacing w:after="240" w:lineRule="auto"/>
        <w:ind w:left="720" w:hanging="360"/>
        <w:rPr/>
      </w:pPr>
      <w:r w:rsidDel="00000000" w:rsidR="00000000" w:rsidRPr="00000000">
        <w:rPr>
          <w:rtl w:val="0"/>
        </w:rPr>
        <w:t xml:space="preserve">After completion, check distribution again</w:t>
      </w:r>
    </w:p>
    <w:p w:rsidR="00000000" w:rsidDel="00000000" w:rsidP="00000000" w:rsidRDefault="00000000" w:rsidRPr="00000000" w14:paraId="000001F0">
      <w:pPr>
        <w:spacing w:after="240" w:before="240" w:lineRule="auto"/>
        <w:rPr>
          <w:highlight w:val="green"/>
        </w:rPr>
      </w:pPr>
      <w:r w:rsidDel="00000000" w:rsidR="00000000" w:rsidRPr="00000000">
        <w:rPr>
          <w:highlight w:val="green"/>
          <w:rtl w:val="0"/>
        </w:rPr>
        <w:t xml:space="preserve">Task: Screenshot of DataNode storage distribution before balancing</w:t>
      </w:r>
    </w:p>
    <w:p w:rsidR="00000000" w:rsidDel="00000000" w:rsidP="00000000" w:rsidRDefault="00000000" w:rsidRPr="00000000" w14:paraId="000001F1">
      <w:pPr>
        <w:spacing w:after="240" w:before="240" w:lineRule="auto"/>
        <w:rPr>
          <w:b w:val="1"/>
          <w:bCs w:val="1"/>
        </w:rPr>
      </w:pPr>
      <w:r w:rsidDel="00000000" w:rsidR="00000000" w:rsidRPr="00000000">
        <w:rPr>
          <w:b w:val="1"/>
          <w:bCs w:val="1"/>
          <w:rtl w:val="0"/>
        </w:rPr>
        <w:t xml:space="preserve">(Already balanced)</w:t>
      </w:r>
    </w:p>
    <w:p w:rsidR="00000000" w:rsidDel="00000000" w:rsidP="00000000" w:rsidRDefault="00000000" w:rsidRPr="00000000" w14:paraId="000001F2">
      <w:pPr>
        <w:spacing w:after="240" w:before="240" w:lineRule="auto"/>
        <w:rPr/>
      </w:pPr>
      <w:r w:rsidDel="00000000" w:rsidR="00000000" w:rsidRPr="00000000">
        <w:rPr>
          <w:rtl w:val="0"/>
        </w:rPr>
        <w:t xml:space="preserve">The data distribution across DataNodes was already quite balanced, with storage usage around 312 KB, 312 KB, and 320 KB respectively.</w:t>
      </w:r>
    </w:p>
    <w:p w:rsidR="00000000" w:rsidDel="00000000" w:rsidP="00000000" w:rsidRDefault="00000000" w:rsidRPr="00000000" w14:paraId="000001F3">
      <w:pPr>
        <w:spacing w:after="240" w:before="240" w:lineRule="auto"/>
        <w:rPr>
          <w:highlight w:val="green"/>
        </w:rPr>
      </w:pPr>
      <w:r w:rsidDel="00000000" w:rsidR="00000000" w:rsidRPr="00000000">
        <w:rPr>
          <w:b w:val="1"/>
          <w:bCs w:val="1"/>
        </w:rPr>
        <w:drawing>
          <wp:inline distB="114300" distT="114300" distL="114300" distR="114300">
            <wp:extent cx="5943600" cy="1384300"/>
            <wp:effectExtent b="0" l="0" r="0" t="0"/>
            <wp:docPr id="57"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Rule="auto"/>
        <w:rPr/>
      </w:pPr>
      <w:r w:rsidDel="00000000" w:rsidR="00000000" w:rsidRPr="00000000">
        <w:rPr>
          <w:highlight w:val="green"/>
          <w:rtl w:val="0"/>
        </w:rPr>
        <w:t xml:space="preserve">Task: Screenshot of balancer execution output and final distribution</w:t>
      </w:r>
      <w:r w:rsidDel="00000000" w:rsidR="00000000" w:rsidRPr="00000000">
        <w:rPr>
          <w:rtl w:val="0"/>
        </w:rPr>
      </w:r>
    </w:p>
    <w:p w:rsidR="00000000" w:rsidDel="00000000" w:rsidP="00000000" w:rsidRDefault="00000000" w:rsidRPr="00000000" w14:paraId="000001F5">
      <w:pPr>
        <w:spacing w:after="240" w:before="240" w:lineRule="auto"/>
        <w:rPr/>
      </w:pPr>
      <w:r w:rsidDel="00000000" w:rsidR="00000000" w:rsidRPr="00000000">
        <w:rPr/>
        <w:drawing>
          <wp:inline distB="114300" distT="114300" distL="114300" distR="114300">
            <wp:extent cx="5943600" cy="1968500"/>
            <wp:effectExtent b="0" l="0" r="0" t="0"/>
            <wp:docPr id="39"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40" w:before="240" w:lineRule="auto"/>
        <w:rPr/>
      </w:pPr>
      <w:r w:rsidDel="00000000" w:rsidR="00000000" w:rsidRPr="00000000">
        <w:rPr/>
        <w:drawing>
          <wp:inline distB="114300" distT="114300" distL="114300" distR="114300">
            <wp:extent cx="5943600" cy="1676400"/>
            <wp:effectExtent b="0" l="0" r="0" t="0"/>
            <wp:docPr id="53"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943600" cy="1676400"/>
                    </a:xfrm>
                    <a:prstGeom prst="rect"/>
                    <a:ln/>
                  </pic:spPr>
                </pic:pic>
              </a:graphicData>
            </a:graphic>
          </wp:inline>
        </w:drawing>
      </w:r>
      <w:r w:rsidDel="00000000" w:rsidR="00000000" w:rsidRPr="00000000">
        <w:rPr>
          <w:b w:val="1"/>
          <w:bCs w:val="1"/>
          <w:rtl w:val="0"/>
        </w:rPr>
        <w:t xml:space="preserve">Hint</w:t>
      </w:r>
      <w:r w:rsidDel="00000000" w:rsidR="00000000" w:rsidRPr="00000000">
        <w:rPr>
          <w:rtl w:val="0"/>
        </w:rPr>
        <w:t xml:space="preserve">: Use </w:t>
      </w:r>
      <w:r w:rsidDel="00000000" w:rsidR="00000000" w:rsidRPr="00000000">
        <w:rPr>
          <w:rFonts w:ascii="Roboto Mono" w:cs="Roboto Mono" w:eastAsia="Roboto Mono" w:hAnsi="Roboto Mono"/>
          <w:rtl w:val="0"/>
        </w:rPr>
        <w:t xml:space="preserve">hdfs dfsadmin -report | grep "DFS Used"</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hdfs balancer -threshold 10</w:t>
      </w:r>
      <w:r w:rsidDel="00000000" w:rsidR="00000000" w:rsidRPr="00000000">
        <w:rPr>
          <w:rtl w:val="0"/>
        </w:rPr>
      </w:r>
    </w:p>
    <w:p w:rsidR="00000000" w:rsidDel="00000000" w:rsidP="00000000" w:rsidRDefault="00000000" w:rsidRPr="00000000" w14:paraId="000001F7">
      <w:pPr>
        <w:pStyle w:val="Heading4"/>
        <w:rPr/>
      </w:pPr>
      <w:r w:rsidDel="00000000" w:rsidR="00000000" w:rsidRPr="00000000">
        <w:rPr>
          <w:rtl w:val="0"/>
        </w:rPr>
        <w:t xml:space="preserve">Exercise 11: Monitor and Compare Both Clusters</w:t>
      </w:r>
    </w:p>
    <w:p w:rsidR="00000000" w:rsidDel="00000000" w:rsidP="00000000" w:rsidRDefault="00000000" w:rsidRPr="00000000" w14:paraId="000001F8">
      <w:pPr>
        <w:spacing w:after="240" w:before="240" w:lineRule="auto"/>
        <w:rPr/>
      </w:pPr>
      <w:r w:rsidDel="00000000" w:rsidR="00000000" w:rsidRPr="00000000">
        <w:rPr>
          <w:b w:val="1"/>
          <w:bCs w:val="1"/>
          <w:rtl w:val="0"/>
        </w:rPr>
        <w:t xml:space="preserve">Task</w:t>
      </w:r>
      <w:r w:rsidDel="00000000" w:rsidR="00000000" w:rsidRPr="00000000">
        <w:rPr>
          <w:rtl w:val="0"/>
        </w:rPr>
        <w:t xml:space="preserve">: Generate a comprehensive status report for both clusters.</w:t>
      </w:r>
    </w:p>
    <w:p w:rsidR="00000000" w:rsidDel="00000000" w:rsidP="00000000" w:rsidRDefault="00000000" w:rsidRPr="00000000" w14:paraId="000001F9">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1FA">
      <w:pPr>
        <w:numPr>
          <w:ilvl w:val="0"/>
          <w:numId w:val="10"/>
        </w:numPr>
        <w:spacing w:before="240" w:lineRule="auto"/>
        <w:ind w:left="720" w:hanging="360"/>
        <w:rPr/>
      </w:pPr>
      <w:r w:rsidDel="00000000" w:rsidR="00000000" w:rsidRPr="00000000">
        <w:rPr>
          <w:rtl w:val="0"/>
        </w:rPr>
        <w:t xml:space="preserve">For both Cluster 1 and Cluster 2, collect:</w:t>
      </w:r>
    </w:p>
    <w:p w:rsidR="00000000" w:rsidDel="00000000" w:rsidP="00000000" w:rsidRDefault="00000000" w:rsidRPr="00000000" w14:paraId="000001FB">
      <w:pPr>
        <w:numPr>
          <w:ilvl w:val="1"/>
          <w:numId w:val="10"/>
        </w:numPr>
        <w:ind w:left="1440" w:hanging="360"/>
        <w:rPr/>
      </w:pPr>
      <w:r w:rsidDel="00000000" w:rsidR="00000000" w:rsidRPr="00000000">
        <w:rPr>
          <w:rtl w:val="0"/>
        </w:rPr>
        <w:t xml:space="preserve">Total number of files and directories</w:t>
      </w:r>
    </w:p>
    <w:p w:rsidR="00000000" w:rsidDel="00000000" w:rsidP="00000000" w:rsidRDefault="00000000" w:rsidRPr="00000000" w14:paraId="000001FC">
      <w:pPr>
        <w:numPr>
          <w:ilvl w:val="1"/>
          <w:numId w:val="10"/>
        </w:numPr>
        <w:ind w:left="1440" w:hanging="360"/>
        <w:rPr/>
      </w:pPr>
      <w:r w:rsidDel="00000000" w:rsidR="00000000" w:rsidRPr="00000000">
        <w:rPr>
          <w:rtl w:val="0"/>
        </w:rPr>
        <w:t xml:space="preserve">Total storage used</w:t>
      </w:r>
    </w:p>
    <w:p w:rsidR="00000000" w:rsidDel="00000000" w:rsidP="00000000" w:rsidRDefault="00000000" w:rsidRPr="00000000" w14:paraId="000001FD">
      <w:pPr>
        <w:numPr>
          <w:ilvl w:val="1"/>
          <w:numId w:val="10"/>
        </w:numPr>
        <w:ind w:left="1440" w:hanging="360"/>
        <w:rPr/>
      </w:pPr>
      <w:r w:rsidDel="00000000" w:rsidR="00000000" w:rsidRPr="00000000">
        <w:rPr>
          <w:rtl w:val="0"/>
        </w:rPr>
        <w:t xml:space="preserve">Number of live DataNodes</w:t>
      </w:r>
    </w:p>
    <w:p w:rsidR="00000000" w:rsidDel="00000000" w:rsidP="00000000" w:rsidRDefault="00000000" w:rsidRPr="00000000" w14:paraId="000001FE">
      <w:pPr>
        <w:numPr>
          <w:ilvl w:val="1"/>
          <w:numId w:val="10"/>
        </w:numPr>
        <w:ind w:left="1440" w:hanging="360"/>
        <w:rPr/>
      </w:pPr>
      <w:r w:rsidDel="00000000" w:rsidR="00000000" w:rsidRPr="00000000">
        <w:rPr>
          <w:rtl w:val="0"/>
        </w:rPr>
        <w:t xml:space="preserve">Number of active NodeManagers</w:t>
      </w:r>
    </w:p>
    <w:p w:rsidR="00000000" w:rsidDel="00000000" w:rsidP="00000000" w:rsidRDefault="00000000" w:rsidRPr="00000000" w14:paraId="000001FF">
      <w:pPr>
        <w:numPr>
          <w:ilvl w:val="1"/>
          <w:numId w:val="10"/>
        </w:numPr>
        <w:ind w:left="1440" w:hanging="360"/>
        <w:rPr/>
      </w:pPr>
      <w:r w:rsidDel="00000000" w:rsidR="00000000" w:rsidRPr="00000000">
        <w:rPr>
          <w:rtl w:val="0"/>
        </w:rPr>
        <w:t xml:space="preserve">Available vs. used YARN memory</w:t>
      </w:r>
    </w:p>
    <w:p w:rsidR="00000000" w:rsidDel="00000000" w:rsidP="00000000" w:rsidRDefault="00000000" w:rsidRPr="00000000" w14:paraId="00000200">
      <w:pPr>
        <w:numPr>
          <w:ilvl w:val="0"/>
          <w:numId w:val="10"/>
        </w:numPr>
        <w:spacing w:after="240" w:lineRule="auto"/>
        <w:ind w:left="720" w:hanging="360"/>
        <w:rPr/>
      </w:pPr>
      <w:r w:rsidDel="00000000" w:rsidR="00000000" w:rsidRPr="00000000">
        <w:rPr>
          <w:rtl w:val="0"/>
        </w:rPr>
        <w:t xml:space="preserve">Create a comparison document showing these metrics side-by-side</w:t>
      </w:r>
    </w:p>
    <w:p w:rsidR="00000000" w:rsidDel="00000000" w:rsidP="00000000" w:rsidRDefault="00000000" w:rsidRPr="00000000" w14:paraId="00000201">
      <w:pPr>
        <w:spacing w:after="240" w:before="240" w:lineRule="auto"/>
        <w:rPr>
          <w:highlight w:val="green"/>
        </w:rPr>
      </w:pPr>
      <w:r w:rsidDel="00000000" w:rsidR="00000000" w:rsidRPr="00000000">
        <w:rPr>
          <w:b w:val="1"/>
          <w:bCs w:val="1"/>
          <w:highlight w:val="green"/>
          <w:rtl w:val="0"/>
        </w:rPr>
        <w:t xml:space="preserve">Task:</w:t>
      </w:r>
      <w:r w:rsidDel="00000000" w:rsidR="00000000" w:rsidRPr="00000000">
        <w:rPr>
          <w:highlight w:val="green"/>
          <w:rtl w:val="0"/>
        </w:rPr>
        <w:t xml:space="preserve"> Screenshot of command outputs collecting metrics from both clusters</w:t>
      </w:r>
    </w:p>
    <w:p w:rsidR="00000000" w:rsidDel="00000000" w:rsidP="00000000" w:rsidRDefault="00000000" w:rsidRPr="00000000" w14:paraId="00000202">
      <w:pPr>
        <w:spacing w:after="240" w:before="240" w:lineRule="auto"/>
        <w:rPr/>
      </w:pPr>
      <w:r w:rsidDel="00000000" w:rsidR="00000000" w:rsidRPr="00000000">
        <w:rPr>
          <w:b w:val="1"/>
          <w:bCs w:val="1"/>
          <w:highlight w:val="green"/>
          <w:rtl w:val="0"/>
        </w:rPr>
        <w:t xml:space="preserve">Task: </w:t>
      </w:r>
      <w:r w:rsidDel="00000000" w:rsidR="00000000" w:rsidRPr="00000000">
        <w:rPr>
          <w:highlight w:val="green"/>
          <w:rtl w:val="0"/>
        </w:rPr>
        <w:t xml:space="preserve">Screenshot of your completed comparison report (can be a text file, spreadsheet, or document)</w:t>
      </w:r>
      <w:r w:rsidDel="00000000" w:rsidR="00000000" w:rsidRPr="00000000">
        <w:rPr>
          <w:rtl w:val="0"/>
        </w:rPr>
      </w:r>
    </w:p>
    <w:p w:rsidR="00000000" w:rsidDel="00000000" w:rsidP="00000000" w:rsidRDefault="00000000" w:rsidRPr="00000000" w14:paraId="00000203">
      <w:pPr>
        <w:spacing w:after="240" w:before="240" w:lineRule="auto"/>
        <w:rPr>
          <w:rFonts w:ascii="Roboto Mono" w:cs="Roboto Mono" w:eastAsia="Roboto Mono" w:hAnsi="Roboto Mono"/>
        </w:rPr>
      </w:pPr>
      <w:r w:rsidDel="00000000" w:rsidR="00000000" w:rsidRPr="00000000">
        <w:rPr>
          <w:b w:val="1"/>
          <w:bCs w:val="1"/>
          <w:rtl w:val="0"/>
        </w:rPr>
        <w:t xml:space="preserve">Hint</w:t>
      </w:r>
      <w:r w:rsidDel="00000000" w:rsidR="00000000" w:rsidRPr="00000000">
        <w:rPr>
          <w:rtl w:val="0"/>
        </w:rPr>
        <w:t xml:space="preserve">: Use </w:t>
      </w:r>
      <w:r w:rsidDel="00000000" w:rsidR="00000000" w:rsidRPr="00000000">
        <w:rPr>
          <w:rFonts w:ascii="Roboto Mono" w:cs="Roboto Mono" w:eastAsia="Roboto Mono" w:hAnsi="Roboto Mono"/>
          <w:rtl w:val="0"/>
        </w:rPr>
        <w:t xml:space="preserve">hdfs dfs -count -q /</w:t>
      </w:r>
      <w:r w:rsidDel="00000000" w:rsidR="00000000" w:rsidRPr="00000000">
        <w:rPr>
          <w:rtl w:val="0"/>
        </w:rPr>
        <w:t xml:space="preserve">, </w:t>
      </w:r>
      <w:r w:rsidDel="00000000" w:rsidR="00000000" w:rsidRPr="00000000">
        <w:rPr>
          <w:rFonts w:ascii="Roboto Mono" w:cs="Roboto Mono" w:eastAsia="Roboto Mono" w:hAnsi="Roboto Mono"/>
          <w:rtl w:val="0"/>
        </w:rPr>
        <w:t xml:space="preserve">hdfs dfsadmin -report</w:t>
      </w:r>
      <w:r w:rsidDel="00000000" w:rsidR="00000000" w:rsidRPr="00000000">
        <w:rPr>
          <w:rtl w:val="0"/>
        </w:rPr>
        <w:t xml:space="preserve">, and </w:t>
      </w:r>
      <w:r w:rsidDel="00000000" w:rsidR="00000000" w:rsidRPr="00000000">
        <w:rPr>
          <w:rFonts w:ascii="Roboto Mono" w:cs="Roboto Mono" w:eastAsia="Roboto Mono" w:hAnsi="Roboto Mono"/>
          <w:rtl w:val="0"/>
        </w:rPr>
        <w:t xml:space="preserve">yarn node -lis</w:t>
      </w:r>
    </w:p>
    <w:p w:rsidR="00000000" w:rsidDel="00000000" w:rsidP="00000000" w:rsidRDefault="00000000" w:rsidRPr="00000000" w14:paraId="00000204">
      <w:pPr>
        <w:spacing w:after="240" w:before="240" w:lineRule="auto"/>
        <w:rPr>
          <w:rFonts w:ascii="Roboto Mono" w:cs="Roboto Mono" w:eastAsia="Roboto Mono" w:hAnsi="Roboto Mono"/>
          <w:color w:val="ff0000"/>
        </w:rPr>
      </w:pPr>
      <w:r w:rsidDel="00000000" w:rsidR="00000000" w:rsidRPr="00000000">
        <w:rPr>
          <w:rFonts w:ascii="Roboto Mono" w:cs="Roboto Mono" w:eastAsia="Roboto Mono" w:hAnsi="Roboto Mono"/>
          <w:color w:val="ff0000"/>
          <w:rtl w:val="0"/>
        </w:rPr>
        <w:t xml:space="preserve">RUN EACH CLUSTER</w:t>
      </w:r>
    </w:p>
    <w:p w:rsidR="00000000" w:rsidDel="00000000" w:rsidP="00000000" w:rsidRDefault="00000000" w:rsidRPr="00000000" w14:paraId="00000205">
      <w:pPr>
        <w:spacing w:after="240" w:before="240" w:lineRule="auto"/>
        <w:rPr/>
      </w:pPr>
      <w:r w:rsidDel="00000000" w:rsidR="00000000" w:rsidRPr="00000000">
        <w:rPr/>
        <w:drawing>
          <wp:inline distB="114300" distT="114300" distL="114300" distR="114300">
            <wp:extent cx="5943600" cy="368300"/>
            <wp:effectExtent b="0" l="0" r="0" t="0"/>
            <wp:docPr id="18"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before="240" w:lineRule="auto"/>
        <w:rPr/>
      </w:pPr>
      <w:r w:rsidDel="00000000" w:rsidR="00000000" w:rsidRPr="00000000">
        <w:rPr/>
        <w:drawing>
          <wp:inline distB="114300" distT="114300" distL="114300" distR="114300">
            <wp:extent cx="5943600" cy="355600"/>
            <wp:effectExtent b="0" l="0" r="0" t="0"/>
            <wp:docPr id="24"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240" w:before="240" w:lineRule="auto"/>
        <w:rPr>
          <w:color w:val="ff0000"/>
        </w:rPr>
      </w:pPr>
      <w:r w:rsidDel="00000000" w:rsidR="00000000" w:rsidRPr="00000000">
        <w:rPr>
          <w:color w:val="ff0000"/>
          <w:rtl w:val="0"/>
        </w:rPr>
        <w:t xml:space="preserve">NOW SHOW OUTPUT RESULT</w:t>
      </w:r>
    </w:p>
    <w:p w:rsidR="00000000" w:rsidDel="00000000" w:rsidP="00000000" w:rsidRDefault="00000000" w:rsidRPr="00000000" w14:paraId="00000208">
      <w:pPr>
        <w:spacing w:after="240" w:before="240" w:lineRule="auto"/>
        <w:rPr>
          <w:color w:val="ff0000"/>
        </w:rPr>
      </w:pPr>
      <w:r w:rsidDel="00000000" w:rsidR="00000000" w:rsidRPr="00000000">
        <w:rPr>
          <w:color w:val="ff0000"/>
          <w:rtl w:val="0"/>
        </w:rPr>
        <w:t xml:space="preserve">CLUSTER1</w:t>
      </w:r>
    </w:p>
    <w:p w:rsidR="00000000" w:rsidDel="00000000" w:rsidP="00000000" w:rsidRDefault="00000000" w:rsidRPr="00000000" w14:paraId="00000209">
      <w:pPr>
        <w:spacing w:after="240" w:before="240" w:lineRule="auto"/>
        <w:rPr/>
      </w:pPr>
      <w:r w:rsidDel="00000000" w:rsidR="00000000" w:rsidRPr="00000000">
        <w:rPr/>
        <w:drawing>
          <wp:inline distB="114300" distT="114300" distL="114300" distR="114300">
            <wp:extent cx="5943600" cy="4533900"/>
            <wp:effectExtent b="0" l="0" r="0" t="0"/>
            <wp:docPr id="12"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943600" cy="4533900"/>
                    </a:xfrm>
                    <a:prstGeom prst="rect"/>
                    <a:ln/>
                  </pic:spPr>
                </pic:pic>
              </a:graphicData>
            </a:graphic>
          </wp:inline>
        </w:drawing>
      </w:r>
      <w:r w:rsidDel="00000000" w:rsidR="00000000" w:rsidRPr="00000000">
        <w:rPr/>
        <w:drawing>
          <wp:inline distB="114300" distT="114300" distL="114300" distR="114300">
            <wp:extent cx="5943600" cy="4660900"/>
            <wp:effectExtent b="0" l="0" r="0" t="0"/>
            <wp:docPr id="48"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40" w:before="240" w:lineRule="auto"/>
        <w:rPr>
          <w:color w:val="ff0000"/>
        </w:rPr>
      </w:pPr>
      <w:r w:rsidDel="00000000" w:rsidR="00000000" w:rsidRPr="00000000">
        <w:rPr>
          <w:color w:val="ff0000"/>
          <w:rtl w:val="0"/>
        </w:rPr>
        <w:t xml:space="preserve">CLUSTER 2</w:t>
      </w:r>
    </w:p>
    <w:p w:rsidR="00000000" w:rsidDel="00000000" w:rsidP="00000000" w:rsidRDefault="00000000" w:rsidRPr="00000000" w14:paraId="0000020B">
      <w:pPr>
        <w:spacing w:after="240" w:before="240" w:lineRule="auto"/>
        <w:rPr/>
      </w:pPr>
      <w:r w:rsidDel="00000000" w:rsidR="00000000" w:rsidRPr="00000000">
        <w:rPr/>
        <w:drawing>
          <wp:inline distB="114300" distT="114300" distL="114300" distR="114300">
            <wp:extent cx="5943600" cy="4635500"/>
            <wp:effectExtent b="0" l="0" r="0" t="0"/>
            <wp:docPr id="38"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943600" cy="4635500"/>
                    </a:xfrm>
                    <a:prstGeom prst="rect"/>
                    <a:ln/>
                  </pic:spPr>
                </pic:pic>
              </a:graphicData>
            </a:graphic>
          </wp:inline>
        </w:drawing>
      </w:r>
      <w:r w:rsidDel="00000000" w:rsidR="00000000" w:rsidRPr="00000000">
        <w:rPr/>
        <w:drawing>
          <wp:inline distB="114300" distT="114300" distL="114300" distR="114300">
            <wp:extent cx="5943600" cy="4521200"/>
            <wp:effectExtent b="0" l="0" r="0" t="0"/>
            <wp:docPr id="47"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40" w:before="240" w:lineRule="auto"/>
        <w:rPr>
          <w:color w:val="ff0000"/>
        </w:rPr>
      </w:pPr>
      <w:r w:rsidDel="00000000" w:rsidR="00000000" w:rsidRPr="00000000">
        <w:rPr>
          <w:color w:val="ff0000"/>
          <w:rtl w:val="0"/>
        </w:rPr>
        <w:t xml:space="preserve">FOR YARN MANAGERS</w:t>
      </w:r>
    </w:p>
    <w:p w:rsidR="00000000" w:rsidDel="00000000" w:rsidP="00000000" w:rsidRDefault="00000000" w:rsidRPr="00000000" w14:paraId="0000020D">
      <w:pPr>
        <w:spacing w:after="240" w:before="240" w:lineRule="auto"/>
        <w:rPr>
          <w:color w:val="ff0000"/>
        </w:rPr>
      </w:pPr>
      <w:r w:rsidDel="00000000" w:rsidR="00000000" w:rsidRPr="00000000">
        <w:rPr>
          <w:color w:val="ff0000"/>
        </w:rPr>
        <w:drawing>
          <wp:inline distB="114300" distT="114300" distL="114300" distR="114300">
            <wp:extent cx="5943600" cy="3810000"/>
            <wp:effectExtent b="0" l="0" r="0" t="0"/>
            <wp:docPr id="29"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40" w:before="240" w:lineRule="auto"/>
        <w:rPr>
          <w:color w:val="ff0000"/>
        </w:rPr>
      </w:pPr>
      <w:r w:rsidDel="00000000" w:rsidR="00000000" w:rsidRPr="00000000">
        <w:rPr>
          <w:color w:val="ff0000"/>
          <w:rtl w:val="0"/>
        </w:rPr>
        <w:t xml:space="preserve">CLUSTER1 </w:t>
      </w:r>
    </w:p>
    <w:p w:rsidR="00000000" w:rsidDel="00000000" w:rsidP="00000000" w:rsidRDefault="00000000" w:rsidRPr="00000000" w14:paraId="0000020F">
      <w:pPr>
        <w:spacing w:after="240" w:before="240" w:lineRule="auto"/>
        <w:rPr>
          <w:color w:val="ff0000"/>
        </w:rPr>
      </w:pPr>
      <w:r w:rsidDel="00000000" w:rsidR="00000000" w:rsidRPr="00000000">
        <w:rPr>
          <w:color w:val="ff0000"/>
        </w:rPr>
        <w:drawing>
          <wp:inline distB="114300" distT="114300" distL="114300" distR="114300">
            <wp:extent cx="5943600" cy="850900"/>
            <wp:effectExtent b="0" l="0" r="0" t="0"/>
            <wp:docPr id="30"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before="240" w:lineRule="auto"/>
        <w:rPr>
          <w:color w:val="ff0000"/>
        </w:rPr>
      </w:pPr>
      <w:r w:rsidDel="00000000" w:rsidR="00000000" w:rsidRPr="00000000">
        <w:rPr>
          <w:color w:val="ff0000"/>
          <w:rtl w:val="0"/>
        </w:rPr>
        <w:t xml:space="preserve">CLUSTER 2</w:t>
      </w:r>
    </w:p>
    <w:p w:rsidR="00000000" w:rsidDel="00000000" w:rsidP="00000000" w:rsidRDefault="00000000" w:rsidRPr="00000000" w14:paraId="00000211">
      <w:pPr>
        <w:spacing w:after="240" w:before="240" w:lineRule="auto"/>
        <w:rPr/>
      </w:pPr>
      <w:r w:rsidDel="00000000" w:rsidR="00000000" w:rsidRPr="00000000">
        <w:rPr/>
        <w:drawing>
          <wp:inline distB="114300" distT="114300" distL="114300" distR="114300">
            <wp:extent cx="5943600" cy="889000"/>
            <wp:effectExtent b="0" l="0" r="0" t="0"/>
            <wp:docPr id="3"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240" w:before="240" w:lineRule="auto"/>
        <w:rPr/>
      </w:pPr>
      <w:r w:rsidDel="00000000" w:rsidR="00000000" w:rsidRPr="00000000">
        <w:rPr>
          <w:color w:val="ff0000"/>
          <w:rtl w:val="0"/>
        </w:rPr>
        <w:t xml:space="preserve">COMPARISION TABLE</w:t>
      </w:r>
      <w:r w:rsidDel="00000000" w:rsidR="00000000" w:rsidRPr="00000000">
        <w:rPr>
          <w:rtl w:val="0"/>
        </w:rPr>
      </w:r>
    </w:p>
    <w:tbl>
      <w:tblPr>
        <w:tblStyle w:val="Table1"/>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28.0382775119615"/>
        <w:gridCol w:w="2915.9808612440193"/>
        <w:gridCol w:w="2915.9808612440193"/>
        <w:tblGridChange w:id="0">
          <w:tblGrid>
            <w:gridCol w:w="3528.0382775119615"/>
            <w:gridCol w:w="2915.9808612440193"/>
            <w:gridCol w:w="2915.9808612440193"/>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3">
            <w:pPr>
              <w:spacing w:after="0" w:before="0" w:lineRule="auto"/>
              <w:jc w:val="center"/>
              <w:rPr/>
            </w:pPr>
            <w:r w:rsidDel="00000000" w:rsidR="00000000" w:rsidRPr="00000000">
              <w:rPr>
                <w:b w:val="1"/>
                <w:bCs w:val="1"/>
                <w:rtl w:val="0"/>
              </w:rPr>
              <w:t xml:space="preserve">Metric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4">
            <w:pPr>
              <w:spacing w:after="0" w:before="0" w:lineRule="auto"/>
              <w:jc w:val="center"/>
              <w:rPr/>
            </w:pPr>
            <w:r w:rsidDel="00000000" w:rsidR="00000000" w:rsidRPr="00000000">
              <w:rPr>
                <w:b w:val="1"/>
                <w:bCs w:val="1"/>
                <w:rtl w:val="0"/>
              </w:rPr>
              <w:t xml:space="preserve">Cluster 1 (C1)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5">
            <w:pPr>
              <w:spacing w:after="0" w:before="0" w:lineRule="auto"/>
              <w:jc w:val="center"/>
              <w:rPr/>
            </w:pPr>
            <w:r w:rsidDel="00000000" w:rsidR="00000000" w:rsidRPr="00000000">
              <w:rPr>
                <w:b w:val="1"/>
                <w:bCs w:val="1"/>
                <w:rtl w:val="0"/>
              </w:rPr>
              <w:t xml:space="preserve">Cluster 2 (C2)</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6">
            <w:pPr>
              <w:spacing w:after="0" w:before="0" w:lineRule="auto"/>
              <w:rPr/>
            </w:pPr>
            <w:r w:rsidDel="00000000" w:rsidR="00000000" w:rsidRPr="00000000">
              <w:rPr>
                <w:b w:val="1"/>
                <w:bCs w:val="1"/>
                <w:rtl w:val="0"/>
              </w:rPr>
              <w:t xml:space="preserve">HDFS Configured Capacity (Total)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7">
            <w:pPr>
              <w:spacing w:after="0" w:before="0" w:lineRule="auto"/>
              <w:rPr/>
            </w:pPr>
            <w:r w:rsidDel="00000000" w:rsidR="00000000" w:rsidRPr="00000000">
              <w:rPr>
                <w:rtl w:val="0"/>
              </w:rPr>
              <w:t xml:space="preserve">136.60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8">
            <w:pPr>
              <w:spacing w:after="0" w:before="0" w:lineRule="auto"/>
              <w:rPr/>
            </w:pPr>
            <w:r w:rsidDel="00000000" w:rsidR="00000000" w:rsidRPr="00000000">
              <w:rPr>
                <w:rtl w:val="0"/>
              </w:rPr>
              <w:t xml:space="preserve">136.60 GB</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9">
            <w:pPr>
              <w:spacing w:after="0" w:before="0" w:lineRule="auto"/>
              <w:rPr/>
            </w:pPr>
            <w:r w:rsidDel="00000000" w:rsidR="00000000" w:rsidRPr="00000000">
              <w:rPr>
                <w:b w:val="1"/>
                <w:bCs w:val="1"/>
                <w:rtl w:val="0"/>
              </w:rPr>
              <w:t xml:space="preserve">Present Capacity (post-overheads)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spacing w:after="0" w:before="0" w:lineRule="auto"/>
              <w:rPr/>
            </w:pPr>
            <w:r w:rsidDel="00000000" w:rsidR="00000000" w:rsidRPr="00000000">
              <w:rPr>
                <w:rtl w:val="0"/>
              </w:rPr>
              <w:t xml:space="preserve">24.41 GB (26,214,297,600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B">
            <w:pPr>
              <w:spacing w:after="0" w:before="0" w:lineRule="auto"/>
              <w:rPr/>
            </w:pPr>
            <w:r w:rsidDel="00000000" w:rsidR="00000000" w:rsidRPr="00000000">
              <w:rPr>
                <w:rtl w:val="0"/>
              </w:rPr>
              <w:t xml:space="preserve">24.41 GB (26,214,248,448 B)</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C">
            <w:pPr>
              <w:spacing w:after="0" w:before="0" w:lineRule="auto"/>
              <w:rPr/>
            </w:pPr>
            <w:r w:rsidDel="00000000" w:rsidR="00000000" w:rsidRPr="00000000">
              <w:rPr>
                <w:b w:val="1"/>
                <w:bCs w:val="1"/>
                <w:rtl w:val="0"/>
              </w:rPr>
              <w:t xml:space="preserve">DFS Remaining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spacing w:after="0" w:before="0" w:lineRule="auto"/>
              <w:rPr/>
            </w:pPr>
            <w:r w:rsidDel="00000000" w:rsidR="00000000" w:rsidRPr="00000000">
              <w:rPr>
                <w:rtl w:val="0"/>
              </w:rPr>
              <w:t xml:space="preserve">24.41 GB (26,213,314,560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spacing w:after="0" w:before="0" w:lineRule="auto"/>
              <w:rPr/>
            </w:pPr>
            <w:r w:rsidDel="00000000" w:rsidR="00000000" w:rsidRPr="00000000">
              <w:rPr>
                <w:rtl w:val="0"/>
              </w:rPr>
              <w:t xml:space="preserve">24.41 GB (26,213,265,408 B)</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spacing w:after="0" w:before="0" w:lineRule="auto"/>
              <w:rPr/>
            </w:pPr>
            <w:r w:rsidDel="00000000" w:rsidR="00000000" w:rsidRPr="00000000">
              <w:rPr>
                <w:b w:val="1"/>
                <w:bCs w:val="1"/>
                <w:rtl w:val="0"/>
              </w:rPr>
              <w:t xml:space="preserve">DFS Used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spacing w:after="0" w:before="0" w:lineRule="auto"/>
              <w:rPr/>
            </w:pPr>
            <w:r w:rsidDel="00000000" w:rsidR="00000000" w:rsidRPr="00000000">
              <w:rPr>
                <w:rtl w:val="0"/>
              </w:rPr>
              <w:t xml:space="preserve">960 KB (983,040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spacing w:after="0" w:before="0" w:lineRule="auto"/>
              <w:rPr/>
            </w:pPr>
            <w:r w:rsidDel="00000000" w:rsidR="00000000" w:rsidRPr="00000000">
              <w:rPr>
                <w:rtl w:val="0"/>
              </w:rPr>
              <w:t xml:space="preserve">960 KB (983,040 B)</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spacing w:after="0" w:before="0" w:lineRule="auto"/>
              <w:rPr/>
            </w:pPr>
            <w:r w:rsidDel="00000000" w:rsidR="00000000" w:rsidRPr="00000000">
              <w:rPr>
                <w:b w:val="1"/>
                <w:bCs w:val="1"/>
                <w:rtl w:val="0"/>
              </w:rPr>
              <w:t xml:space="preserve">DFS Used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spacing w:after="0" w:before="0" w:lineRule="auto"/>
              <w:rPr/>
            </w:pPr>
            <w:r w:rsidDel="00000000" w:rsidR="00000000" w:rsidRPr="00000000">
              <w:rPr>
                <w:rtl w:val="0"/>
              </w:rPr>
              <w:t xml:space="preserve">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spacing w:after="0" w:before="0" w:lineRule="auto"/>
              <w:rPr/>
            </w:pPr>
            <w:r w:rsidDel="00000000" w:rsidR="00000000" w:rsidRPr="00000000">
              <w:rPr>
                <w:rtl w:val="0"/>
              </w:rPr>
              <w:t xml:space="preserve">0.00%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5">
            <w:pPr>
              <w:spacing w:after="0" w:before="0" w:lineRule="auto"/>
              <w:rPr/>
            </w:pPr>
            <w:r w:rsidDel="00000000" w:rsidR="00000000" w:rsidRPr="00000000">
              <w:rPr>
                <w:b w:val="1"/>
                <w:bCs w:val="1"/>
                <w:rtl w:val="0"/>
              </w:rPr>
              <w:t xml:space="preserve">Live DataNodes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6">
            <w:pPr>
              <w:spacing w:after="0" w:before="0" w:lineRule="auto"/>
              <w:rPr/>
            </w:pPr>
            <w:r w:rsidDel="00000000" w:rsidR="00000000" w:rsidRPr="00000000">
              <w:rPr>
                <w:b w:val="1"/>
                <w:bCs w:val="1"/>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7">
            <w:pPr>
              <w:spacing w:after="0" w:before="0" w:lineRule="auto"/>
              <w:rPr/>
            </w:pPr>
            <w:r w:rsidDel="00000000" w:rsidR="00000000" w:rsidRPr="00000000">
              <w:rPr>
                <w:b w:val="1"/>
                <w:bCs w:val="1"/>
                <w:rtl w:val="0"/>
              </w:rPr>
              <w:t xml:space="preserve">3</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8">
            <w:pPr>
              <w:spacing w:after="0" w:before="0" w:lineRule="auto"/>
              <w:rPr/>
            </w:pPr>
            <w:r w:rsidDel="00000000" w:rsidR="00000000" w:rsidRPr="00000000">
              <w:rPr>
                <w:b w:val="1"/>
                <w:bCs w:val="1"/>
                <w:rtl w:val="0"/>
              </w:rPr>
              <w:t xml:space="preserve">Active YARN NodeManagers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9">
            <w:pPr>
              <w:spacing w:after="0" w:before="0" w:lineRule="auto"/>
              <w:rPr/>
            </w:pPr>
            <w:r w:rsidDel="00000000" w:rsidR="00000000" w:rsidRPr="00000000">
              <w:rPr>
                <w:b w:val="1"/>
                <w:bCs w:val="1"/>
                <w:rtl w:val="0"/>
              </w:rPr>
              <w:t xml:space="preserve">2</w:t>
            </w:r>
            <w:r w:rsidDel="00000000" w:rsidR="00000000" w:rsidRPr="00000000">
              <w:rPr>
                <w:rtl w:val="0"/>
              </w:rPr>
              <w:t xml:space="preserve"> (RUNNING)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A">
            <w:pPr>
              <w:spacing w:after="0" w:before="0" w:lineRule="auto"/>
              <w:rPr/>
            </w:pPr>
            <w:r w:rsidDel="00000000" w:rsidR="00000000" w:rsidRPr="00000000">
              <w:rPr>
                <w:b w:val="1"/>
                <w:bCs w:val="1"/>
                <w:rtl w:val="0"/>
              </w:rPr>
              <w:t xml:space="preserve">2</w:t>
            </w:r>
            <w:r w:rsidDel="00000000" w:rsidR="00000000" w:rsidRPr="00000000">
              <w:rPr>
                <w:rtl w:val="0"/>
              </w:rPr>
              <w:t xml:space="preserve"> (RUNNING)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B">
            <w:pPr>
              <w:spacing w:after="0" w:before="0" w:lineRule="auto"/>
              <w:rPr/>
            </w:pPr>
            <w:r w:rsidDel="00000000" w:rsidR="00000000" w:rsidRPr="00000000">
              <w:rPr>
                <w:b w:val="1"/>
                <w:bCs w:val="1"/>
                <w:rtl w:val="0"/>
              </w:rPr>
              <w:t xml:space="preserve">Running Containers (YARN)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C">
            <w:pPr>
              <w:spacing w:after="0" w:before="0" w:lineRule="auto"/>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spacing w:after="0" w:before="0" w:lineRule="auto"/>
              <w:rPr/>
            </w:pPr>
            <w:r w:rsidDel="00000000" w:rsidR="00000000" w:rsidRPr="00000000">
              <w:rPr>
                <w:rtl w:val="0"/>
              </w:rPr>
              <w:t xml:space="preserve">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spacing w:after="0" w:before="0" w:lineRule="auto"/>
              <w:rPr/>
            </w:pPr>
            <w:r w:rsidDel="00000000" w:rsidR="00000000" w:rsidRPr="00000000">
              <w:rPr>
                <w:b w:val="1"/>
                <w:bCs w:val="1"/>
                <w:rtl w:val="0"/>
              </w:rPr>
              <w:t xml:space="preserve">YARN allocatedMB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F">
            <w:pPr>
              <w:rPr/>
            </w:pPr>
            <w:r w:rsidDel="00000000" w:rsidR="00000000" w:rsidRPr="00000000">
              <w:rPr>
                <w:b w:val="1"/>
                <w:bCs w:val="1"/>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spacing w:after="0" w:before="0" w:lineRule="auto"/>
              <w:rPr/>
            </w:pPr>
            <w:r w:rsidDel="00000000" w:rsidR="00000000" w:rsidRPr="00000000">
              <w:rPr>
                <w:b w:val="1"/>
                <w:bCs w:val="1"/>
                <w:rtl w:val="0"/>
              </w:rPr>
              <w:t xml:space="preserve">0</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spacing w:after="0" w:before="0" w:lineRule="auto"/>
              <w:rPr/>
            </w:pPr>
            <w:r w:rsidDel="00000000" w:rsidR="00000000" w:rsidRPr="00000000">
              <w:rPr>
                <w:b w:val="1"/>
                <w:bCs w:val="1"/>
                <w:rtl w:val="0"/>
              </w:rPr>
              <w:t xml:space="preserve">YARN availableMB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b w:val="1"/>
                <w:bCs w:val="1"/>
                <w:rtl w:val="0"/>
              </w:rPr>
              <w:t xml:space="preserve">4096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spacing w:after="0" w:before="0" w:lineRule="auto"/>
              <w:rPr/>
            </w:pPr>
            <w:r w:rsidDel="00000000" w:rsidR="00000000" w:rsidRPr="00000000">
              <w:rPr>
                <w:b w:val="1"/>
                <w:bCs w:val="1"/>
                <w:rtl w:val="0"/>
              </w:rPr>
              <w:t xml:space="preserve">4096</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spacing w:after="0" w:before="0" w:lineRule="auto"/>
              <w:rPr/>
            </w:pPr>
            <w:r w:rsidDel="00000000" w:rsidR="00000000" w:rsidRPr="00000000">
              <w:rPr>
                <w:b w:val="1"/>
                <w:bCs w:val="1"/>
                <w:rtl w:val="0"/>
              </w:rPr>
              <w:t xml:space="preserve">YARN totalMB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rPr/>
            </w:pPr>
            <w:r w:rsidDel="00000000" w:rsidR="00000000" w:rsidRPr="00000000">
              <w:rPr>
                <w:b w:val="1"/>
                <w:bCs w:val="1"/>
                <w:rtl w:val="0"/>
              </w:rPr>
              <w:t xml:space="preserve">4096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spacing w:after="0" w:before="0" w:lineRule="auto"/>
              <w:rPr/>
            </w:pPr>
            <w:r w:rsidDel="00000000" w:rsidR="00000000" w:rsidRPr="00000000">
              <w:rPr>
                <w:b w:val="1"/>
                <w:bCs w:val="1"/>
                <w:rtl w:val="0"/>
              </w:rPr>
              <w:t xml:space="preserve">4096</w:t>
            </w:r>
            <w:r w:rsidDel="00000000" w:rsidR="00000000" w:rsidRPr="00000000">
              <w:rPr>
                <w:rtl w:val="0"/>
              </w:rPr>
            </w:r>
          </w:p>
        </w:tc>
      </w:tr>
    </w:tbl>
    <w:p w:rsidR="00000000" w:rsidDel="00000000" w:rsidP="00000000" w:rsidRDefault="00000000" w:rsidRPr="00000000" w14:paraId="00000237">
      <w:pPr>
        <w:spacing w:after="240" w:before="240" w:lineRule="auto"/>
        <w:rPr/>
      </w:pPr>
      <w:r w:rsidDel="00000000" w:rsidR="00000000" w:rsidRPr="00000000">
        <w:rPr>
          <w:rtl w:val="0"/>
        </w:rPr>
      </w:r>
    </w:p>
    <w:tbl>
      <w:tblPr>
        <w:tblStyle w:val="Table2"/>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4.1941747572815"/>
        <w:gridCol w:w="1244.9708737864078"/>
        <w:gridCol w:w="1544.8543689320388"/>
        <w:gridCol w:w="808.7766990291261"/>
        <w:gridCol w:w="972.3495145631068"/>
        <w:gridCol w:w="1367.6504854368932"/>
        <w:gridCol w:w="1054.1359223300972"/>
        <w:gridCol w:w="1463.0679611650485"/>
        <w:tblGridChange w:id="0">
          <w:tblGrid>
            <w:gridCol w:w="904.1941747572815"/>
            <w:gridCol w:w="1244.9708737864078"/>
            <w:gridCol w:w="1544.8543689320388"/>
            <w:gridCol w:w="808.7766990291261"/>
            <w:gridCol w:w="972.3495145631068"/>
            <w:gridCol w:w="1367.6504854368932"/>
            <w:gridCol w:w="1054.1359223300972"/>
            <w:gridCol w:w="1463.0679611650485"/>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spacing w:after="0" w:before="0" w:lineRule="auto"/>
              <w:jc w:val="center"/>
              <w:rPr/>
            </w:pPr>
            <w:r w:rsidDel="00000000" w:rsidR="00000000" w:rsidRPr="00000000">
              <w:rPr>
                <w:b w:val="1"/>
                <w:bCs w:val="1"/>
                <w:rtl w:val="0"/>
              </w:rPr>
              <w:t xml:space="preserve">Cluster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spacing w:after="0" w:before="0" w:lineRule="auto"/>
              <w:jc w:val="center"/>
              <w:rPr/>
            </w:pPr>
            <w:r w:rsidDel="00000000" w:rsidR="00000000" w:rsidRPr="00000000">
              <w:rPr>
                <w:b w:val="1"/>
                <w:bCs w:val="1"/>
                <w:rtl w:val="0"/>
              </w:rPr>
              <w:t xml:space="preserve">DataNode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spacing w:after="0" w:before="0" w:lineRule="auto"/>
              <w:jc w:val="center"/>
              <w:rPr/>
            </w:pPr>
            <w:r w:rsidDel="00000000" w:rsidR="00000000" w:rsidRPr="00000000">
              <w:rPr>
                <w:b w:val="1"/>
                <w:bCs w:val="1"/>
                <w:rtl w:val="0"/>
              </w:rPr>
              <w:t xml:space="preserve">Configured Capacity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spacing w:after="0" w:before="0" w:lineRule="auto"/>
              <w:jc w:val="center"/>
              <w:rPr/>
            </w:pPr>
            <w:r w:rsidDel="00000000" w:rsidR="00000000" w:rsidRPr="00000000">
              <w:rPr>
                <w:b w:val="1"/>
                <w:bCs w:val="1"/>
                <w:rtl w:val="0"/>
              </w:rPr>
              <w:t xml:space="preserve">DFS Used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spacing w:after="0" w:before="0" w:lineRule="auto"/>
              <w:jc w:val="center"/>
              <w:rPr/>
            </w:pPr>
            <w:r w:rsidDel="00000000" w:rsidR="00000000" w:rsidRPr="00000000">
              <w:rPr>
                <w:b w:val="1"/>
                <w:bCs w:val="1"/>
                <w:rtl w:val="0"/>
              </w:rPr>
              <w:t xml:space="preserve">Non-DFS Used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spacing w:after="0" w:before="0" w:lineRule="auto"/>
              <w:jc w:val="center"/>
              <w:rPr/>
            </w:pPr>
            <w:r w:rsidDel="00000000" w:rsidR="00000000" w:rsidRPr="00000000">
              <w:rPr>
                <w:b w:val="1"/>
                <w:bCs w:val="1"/>
                <w:rtl w:val="0"/>
              </w:rPr>
              <w:t xml:space="preserve">DFS Remaining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spacing w:after="0" w:before="0" w:lineRule="auto"/>
              <w:jc w:val="center"/>
              <w:rPr/>
            </w:pPr>
            <w:r w:rsidDel="00000000" w:rsidR="00000000" w:rsidRPr="00000000">
              <w:rPr>
                <w:b w:val="1"/>
                <w:bCs w:val="1"/>
                <w:rtl w:val="0"/>
              </w:rPr>
              <w:t xml:space="preserve">Num of Blocks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spacing w:after="0" w:before="0" w:lineRule="auto"/>
              <w:jc w:val="center"/>
              <w:rPr/>
            </w:pPr>
            <w:r w:rsidDel="00000000" w:rsidR="00000000" w:rsidRPr="00000000">
              <w:rPr>
                <w:b w:val="1"/>
                <w:bCs w:val="1"/>
                <w:rtl w:val="0"/>
              </w:rPr>
              <w:t xml:space="preserve">Last contact (UTC)</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spacing w:after="0" w:before="0" w:lineRule="auto"/>
              <w:rPr/>
            </w:pPr>
            <w:r w:rsidDel="00000000" w:rsidR="00000000" w:rsidRPr="00000000">
              <w:rPr>
                <w:rtl w:val="0"/>
              </w:rPr>
              <w:t xml:space="preserve">C1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spacing w:after="0" w:before="0" w:lineRule="auto"/>
              <w:rPr/>
            </w:pPr>
            <w:r w:rsidDel="00000000" w:rsidR="00000000" w:rsidRPr="00000000">
              <w:rPr>
                <w:rtl w:val="0"/>
              </w:rPr>
              <w:t xml:space="preserve">datanode3-c1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spacing w:after="0" w:before="0" w:lineRule="auto"/>
              <w:rPr/>
            </w:pPr>
            <w:r w:rsidDel="00000000" w:rsidR="00000000" w:rsidRPr="00000000">
              <w:rPr>
                <w:rtl w:val="0"/>
              </w:rPr>
              <w:t xml:space="preserve">45.53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spacing w:after="0" w:before="0" w:lineRule="auto"/>
              <w:rPr/>
            </w:pPr>
            <w:r w:rsidDel="00000000" w:rsidR="00000000" w:rsidRPr="00000000">
              <w:rPr>
                <w:rtl w:val="0"/>
              </w:rPr>
              <w:t xml:space="preserve">320 KB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spacing w:after="0" w:before="0" w:lineRule="auto"/>
              <w:rPr/>
            </w:pPr>
            <w:r w:rsidDel="00000000" w:rsidR="00000000" w:rsidRPr="00000000">
              <w:rPr>
                <w:rtl w:val="0"/>
              </w:rPr>
              <w:t xml:space="preserve">35.05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spacing w:after="0" w:before="0" w:lineRule="auto"/>
              <w:rPr/>
            </w:pPr>
            <w:r w:rsidDel="00000000" w:rsidR="00000000" w:rsidRPr="00000000">
              <w:rPr>
                <w:rtl w:val="0"/>
              </w:rPr>
              <w:t xml:space="preserve">8.14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spacing w:after="0" w:before="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spacing w:after="0" w:before="0" w:lineRule="auto"/>
              <w:rPr/>
            </w:pPr>
            <w:r w:rsidDel="00000000" w:rsidR="00000000" w:rsidRPr="00000000">
              <w:rPr>
                <w:rtl w:val="0"/>
              </w:rPr>
              <w:t xml:space="preserve">Sun Nov 02 09:51:43 2025</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spacing w:after="0" w:before="0" w:lineRule="auto"/>
              <w:rPr/>
            </w:pPr>
            <w:r w:rsidDel="00000000" w:rsidR="00000000" w:rsidRPr="00000000">
              <w:rPr>
                <w:rtl w:val="0"/>
              </w:rPr>
              <w:t xml:space="preserve">C1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9">
            <w:pPr>
              <w:spacing w:after="0" w:before="0" w:lineRule="auto"/>
              <w:rPr/>
            </w:pPr>
            <w:r w:rsidDel="00000000" w:rsidR="00000000" w:rsidRPr="00000000">
              <w:rPr>
                <w:rtl w:val="0"/>
              </w:rPr>
              <w:t xml:space="preserve">datanode1-c1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spacing w:after="0" w:before="0" w:lineRule="auto"/>
              <w:rPr/>
            </w:pPr>
            <w:r w:rsidDel="00000000" w:rsidR="00000000" w:rsidRPr="00000000">
              <w:rPr>
                <w:rtl w:val="0"/>
              </w:rPr>
              <w:t xml:space="preserve">45.53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spacing w:after="0" w:before="0" w:lineRule="auto"/>
              <w:rPr/>
            </w:pPr>
            <w:r w:rsidDel="00000000" w:rsidR="00000000" w:rsidRPr="00000000">
              <w:rPr>
                <w:rtl w:val="0"/>
              </w:rPr>
              <w:t xml:space="preserve">320 KB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spacing w:after="0" w:before="0" w:lineRule="auto"/>
              <w:rPr/>
            </w:pPr>
            <w:r w:rsidDel="00000000" w:rsidR="00000000" w:rsidRPr="00000000">
              <w:rPr>
                <w:rtl w:val="0"/>
              </w:rPr>
              <w:t xml:space="preserve">35.05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spacing w:after="0" w:before="0" w:lineRule="auto"/>
              <w:rPr/>
            </w:pPr>
            <w:r w:rsidDel="00000000" w:rsidR="00000000" w:rsidRPr="00000000">
              <w:rPr>
                <w:rtl w:val="0"/>
              </w:rPr>
              <w:t xml:space="preserve">8.14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E">
            <w:pPr>
              <w:spacing w:after="0" w:before="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F">
            <w:pPr>
              <w:spacing w:after="0" w:before="0" w:lineRule="auto"/>
              <w:rPr/>
            </w:pPr>
            <w:r w:rsidDel="00000000" w:rsidR="00000000" w:rsidRPr="00000000">
              <w:rPr>
                <w:rtl w:val="0"/>
              </w:rPr>
              <w:t xml:space="preserve">Sun Nov 02 09:51:45 2025</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0">
            <w:pPr>
              <w:spacing w:after="0" w:before="0" w:lineRule="auto"/>
              <w:rPr/>
            </w:pPr>
            <w:r w:rsidDel="00000000" w:rsidR="00000000" w:rsidRPr="00000000">
              <w:rPr>
                <w:rtl w:val="0"/>
              </w:rPr>
              <w:t xml:space="preserve">C1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1">
            <w:pPr>
              <w:spacing w:after="0" w:before="0" w:lineRule="auto"/>
              <w:rPr/>
            </w:pPr>
            <w:r w:rsidDel="00000000" w:rsidR="00000000" w:rsidRPr="00000000">
              <w:rPr>
                <w:rtl w:val="0"/>
              </w:rPr>
              <w:t xml:space="preserve">datanode2-c1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2">
            <w:pPr>
              <w:spacing w:after="0" w:before="0" w:lineRule="auto"/>
              <w:rPr/>
            </w:pPr>
            <w:r w:rsidDel="00000000" w:rsidR="00000000" w:rsidRPr="00000000">
              <w:rPr>
                <w:rtl w:val="0"/>
              </w:rPr>
              <w:t xml:space="preserve">45.53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3">
            <w:pPr>
              <w:spacing w:after="0" w:before="0" w:lineRule="auto"/>
              <w:rPr/>
            </w:pPr>
            <w:r w:rsidDel="00000000" w:rsidR="00000000" w:rsidRPr="00000000">
              <w:rPr>
                <w:rtl w:val="0"/>
              </w:rPr>
              <w:t xml:space="preserve">320 KB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4">
            <w:pPr>
              <w:spacing w:after="0" w:before="0" w:lineRule="auto"/>
              <w:rPr/>
            </w:pPr>
            <w:r w:rsidDel="00000000" w:rsidR="00000000" w:rsidRPr="00000000">
              <w:rPr>
                <w:rtl w:val="0"/>
              </w:rPr>
              <w:t xml:space="preserve">35.05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5">
            <w:pPr>
              <w:spacing w:after="0" w:before="0" w:lineRule="auto"/>
              <w:rPr/>
            </w:pPr>
            <w:r w:rsidDel="00000000" w:rsidR="00000000" w:rsidRPr="00000000">
              <w:rPr>
                <w:rtl w:val="0"/>
              </w:rPr>
              <w:t xml:space="preserve">8.14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6">
            <w:pPr>
              <w:spacing w:after="0" w:before="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7">
            <w:pPr>
              <w:spacing w:after="0" w:before="0" w:lineRule="auto"/>
              <w:rPr/>
            </w:pPr>
            <w:r w:rsidDel="00000000" w:rsidR="00000000" w:rsidRPr="00000000">
              <w:rPr>
                <w:rtl w:val="0"/>
              </w:rPr>
              <w:t xml:space="preserve">Sun Nov 02 09:51:45 2025</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8">
            <w:pPr>
              <w:spacing w:after="0" w:before="0" w:lineRule="auto"/>
              <w:rPr/>
            </w:pPr>
            <w:r w:rsidDel="00000000" w:rsidR="00000000" w:rsidRPr="00000000">
              <w:rPr>
                <w:rtl w:val="0"/>
              </w:rPr>
              <w:t xml:space="preserve">C2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9">
            <w:pPr>
              <w:spacing w:after="0" w:before="0" w:lineRule="auto"/>
              <w:rPr/>
            </w:pPr>
            <w:r w:rsidDel="00000000" w:rsidR="00000000" w:rsidRPr="00000000">
              <w:rPr>
                <w:rtl w:val="0"/>
              </w:rPr>
              <w:t xml:space="preserve">datanode1-c2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A">
            <w:pPr>
              <w:spacing w:after="0" w:before="0" w:lineRule="auto"/>
              <w:rPr/>
            </w:pPr>
            <w:r w:rsidDel="00000000" w:rsidR="00000000" w:rsidRPr="00000000">
              <w:rPr>
                <w:rtl w:val="0"/>
              </w:rPr>
              <w:t xml:space="preserve">45.53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B">
            <w:pPr>
              <w:spacing w:after="0" w:before="0" w:lineRule="auto"/>
              <w:rPr/>
            </w:pPr>
            <w:r w:rsidDel="00000000" w:rsidR="00000000" w:rsidRPr="00000000">
              <w:rPr>
                <w:rtl w:val="0"/>
              </w:rPr>
              <w:t xml:space="preserve">320 KB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C">
            <w:pPr>
              <w:spacing w:after="0" w:before="0" w:lineRule="auto"/>
              <w:rPr/>
            </w:pPr>
            <w:r w:rsidDel="00000000" w:rsidR="00000000" w:rsidRPr="00000000">
              <w:rPr>
                <w:rtl w:val="0"/>
              </w:rPr>
              <w:t xml:space="preserve">35.05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spacing w:after="0" w:before="0" w:lineRule="auto"/>
              <w:rPr/>
            </w:pPr>
            <w:r w:rsidDel="00000000" w:rsidR="00000000" w:rsidRPr="00000000">
              <w:rPr>
                <w:rtl w:val="0"/>
              </w:rPr>
              <w:t xml:space="preserve">8.14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E">
            <w:pPr>
              <w:spacing w:after="0" w:before="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F">
            <w:pPr>
              <w:spacing w:after="0" w:before="0" w:lineRule="auto"/>
              <w:rPr/>
            </w:pPr>
            <w:r w:rsidDel="00000000" w:rsidR="00000000" w:rsidRPr="00000000">
              <w:rPr>
                <w:rtl w:val="0"/>
              </w:rPr>
              <w:t xml:space="preserve">Sun Nov 02 09:53:25 2025</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0">
            <w:pPr>
              <w:spacing w:after="0" w:before="0" w:lineRule="auto"/>
              <w:rPr/>
            </w:pPr>
            <w:r w:rsidDel="00000000" w:rsidR="00000000" w:rsidRPr="00000000">
              <w:rPr>
                <w:rtl w:val="0"/>
              </w:rPr>
              <w:t xml:space="preserve">C2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spacing w:after="0" w:before="0" w:lineRule="auto"/>
              <w:rPr/>
            </w:pPr>
            <w:r w:rsidDel="00000000" w:rsidR="00000000" w:rsidRPr="00000000">
              <w:rPr>
                <w:rtl w:val="0"/>
              </w:rPr>
              <w:t xml:space="preserve">datanode3-c2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spacing w:after="0" w:before="0" w:lineRule="auto"/>
              <w:rPr/>
            </w:pPr>
            <w:r w:rsidDel="00000000" w:rsidR="00000000" w:rsidRPr="00000000">
              <w:rPr>
                <w:rtl w:val="0"/>
              </w:rPr>
              <w:t xml:space="preserve">45.53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3">
            <w:pPr>
              <w:spacing w:after="0" w:before="0" w:lineRule="auto"/>
              <w:rPr/>
            </w:pPr>
            <w:r w:rsidDel="00000000" w:rsidR="00000000" w:rsidRPr="00000000">
              <w:rPr>
                <w:rtl w:val="0"/>
              </w:rPr>
              <w:t xml:space="preserve">320 KB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4">
            <w:pPr>
              <w:spacing w:after="0" w:before="0" w:lineRule="auto"/>
              <w:rPr/>
            </w:pPr>
            <w:r w:rsidDel="00000000" w:rsidR="00000000" w:rsidRPr="00000000">
              <w:rPr>
                <w:rtl w:val="0"/>
              </w:rPr>
              <w:t xml:space="preserve">35.05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5">
            <w:pPr>
              <w:spacing w:after="0" w:before="0" w:lineRule="auto"/>
              <w:rPr/>
            </w:pPr>
            <w:r w:rsidDel="00000000" w:rsidR="00000000" w:rsidRPr="00000000">
              <w:rPr>
                <w:rtl w:val="0"/>
              </w:rPr>
              <w:t xml:space="preserve">8.14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6">
            <w:pPr>
              <w:spacing w:after="0" w:before="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7">
            <w:pPr>
              <w:spacing w:after="0" w:before="0" w:lineRule="auto"/>
              <w:rPr/>
            </w:pPr>
            <w:r w:rsidDel="00000000" w:rsidR="00000000" w:rsidRPr="00000000">
              <w:rPr>
                <w:rtl w:val="0"/>
              </w:rPr>
              <w:t xml:space="preserve">Sun Nov 02 09:53:24 2025</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8">
            <w:pPr>
              <w:spacing w:after="0" w:before="0" w:lineRule="auto"/>
              <w:rPr/>
            </w:pPr>
            <w:r w:rsidDel="00000000" w:rsidR="00000000" w:rsidRPr="00000000">
              <w:rPr>
                <w:rtl w:val="0"/>
              </w:rPr>
              <w:t xml:space="preserve">C2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9">
            <w:pPr>
              <w:spacing w:after="0" w:before="0" w:lineRule="auto"/>
              <w:rPr/>
            </w:pPr>
            <w:r w:rsidDel="00000000" w:rsidR="00000000" w:rsidRPr="00000000">
              <w:rPr>
                <w:rtl w:val="0"/>
              </w:rPr>
              <w:t xml:space="preserve">datanode2-c2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A">
            <w:pPr>
              <w:spacing w:after="0" w:before="0" w:lineRule="auto"/>
              <w:rPr/>
            </w:pPr>
            <w:r w:rsidDel="00000000" w:rsidR="00000000" w:rsidRPr="00000000">
              <w:rPr>
                <w:rtl w:val="0"/>
              </w:rPr>
              <w:t xml:space="preserve">45.53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B">
            <w:pPr>
              <w:spacing w:after="0" w:before="0" w:lineRule="auto"/>
              <w:rPr/>
            </w:pPr>
            <w:r w:rsidDel="00000000" w:rsidR="00000000" w:rsidRPr="00000000">
              <w:rPr>
                <w:rtl w:val="0"/>
              </w:rPr>
              <w:t xml:space="preserve">320 KB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C">
            <w:pPr>
              <w:spacing w:after="0" w:before="0" w:lineRule="auto"/>
              <w:rPr/>
            </w:pPr>
            <w:r w:rsidDel="00000000" w:rsidR="00000000" w:rsidRPr="00000000">
              <w:rPr>
                <w:rtl w:val="0"/>
              </w:rPr>
              <w:t xml:space="preserve">35.05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D">
            <w:pPr>
              <w:spacing w:after="0" w:before="0" w:lineRule="auto"/>
              <w:rPr/>
            </w:pPr>
            <w:r w:rsidDel="00000000" w:rsidR="00000000" w:rsidRPr="00000000">
              <w:rPr>
                <w:rtl w:val="0"/>
              </w:rPr>
              <w:t xml:space="preserve">8.14 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E">
            <w:pPr>
              <w:spacing w:after="0" w:before="0" w:lineRule="auto"/>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spacing w:after="0" w:before="0" w:lineRule="auto"/>
              <w:rPr/>
            </w:pPr>
            <w:r w:rsidDel="00000000" w:rsidR="00000000" w:rsidRPr="00000000">
              <w:rPr>
                <w:rtl w:val="0"/>
              </w:rPr>
              <w:t xml:space="preserve">Sun Nov 02 09:53:25 2025</w:t>
            </w:r>
          </w:p>
        </w:tc>
      </w:tr>
    </w:tbl>
    <w:p w:rsidR="00000000" w:rsidDel="00000000" w:rsidP="00000000" w:rsidRDefault="00000000" w:rsidRPr="00000000" w14:paraId="0000027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71">
      <w:pPr>
        <w:pStyle w:val="Heading4"/>
        <w:rPr/>
      </w:pPr>
      <w:r w:rsidDel="00000000" w:rsidR="00000000" w:rsidRPr="00000000">
        <w:rPr>
          <w:rtl w:val="0"/>
        </w:rPr>
        <w:t xml:space="preserve">Exercise 12: Cross-Cluster Data Movement Challenge</w:t>
      </w:r>
    </w:p>
    <w:p w:rsidR="00000000" w:rsidDel="00000000" w:rsidP="00000000" w:rsidRDefault="00000000" w:rsidRPr="00000000" w14:paraId="00000272">
      <w:pPr>
        <w:spacing w:after="240" w:before="240" w:lineRule="auto"/>
        <w:rPr/>
      </w:pPr>
      <w:r w:rsidDel="00000000" w:rsidR="00000000" w:rsidRPr="00000000">
        <w:rPr>
          <w:b w:val="1"/>
          <w:bCs w:val="1"/>
          <w:rtl w:val="0"/>
        </w:rPr>
        <w:t xml:space="preserve">Task</w:t>
      </w:r>
      <w:r w:rsidDel="00000000" w:rsidR="00000000" w:rsidRPr="00000000">
        <w:rPr>
          <w:rtl w:val="0"/>
        </w:rPr>
        <w:t xml:space="preserve">: Create a workflow that synchronizes specific data between clusters.</w:t>
      </w:r>
    </w:p>
    <w:p w:rsidR="00000000" w:rsidDel="00000000" w:rsidP="00000000" w:rsidRDefault="00000000" w:rsidRPr="00000000" w14:paraId="00000273">
      <w:pPr>
        <w:spacing w:after="240" w:before="240" w:lineRule="auto"/>
        <w:rPr/>
      </w:pPr>
      <w:r w:rsidDel="00000000" w:rsidR="00000000" w:rsidRPr="00000000">
        <w:rPr>
          <w:b w:val="1"/>
          <w:bCs w:val="1"/>
          <w:rtl w:val="0"/>
        </w:rPr>
        <w:t xml:space="preserve">What to do</w:t>
      </w:r>
      <w:r w:rsidDel="00000000" w:rsidR="00000000" w:rsidRPr="00000000">
        <w:rPr>
          <w:rtl w:val="0"/>
        </w:rPr>
        <w:t xml:space="preserve">:</w:t>
      </w:r>
    </w:p>
    <w:p w:rsidR="00000000" w:rsidDel="00000000" w:rsidP="00000000" w:rsidRDefault="00000000" w:rsidRPr="00000000" w14:paraId="00000274">
      <w:pPr>
        <w:numPr>
          <w:ilvl w:val="0"/>
          <w:numId w:val="12"/>
        </w:numPr>
        <w:spacing w:before="240" w:lineRule="auto"/>
        <w:ind w:left="720" w:hanging="360"/>
        <w:rPr/>
      </w:pPr>
      <w:r w:rsidDel="00000000" w:rsidR="00000000" w:rsidRPr="00000000">
        <w:rPr>
          <w:rtl w:val="0"/>
        </w:rPr>
        <w:t xml:space="preserve">Create a new file in Cluster 1 under </w:t>
      </w:r>
      <w:r w:rsidDel="00000000" w:rsidR="00000000" w:rsidRPr="00000000">
        <w:rPr>
          <w:rFonts w:ascii="Roboto Mono" w:cs="Roboto Mono" w:eastAsia="Roboto Mono" w:hAnsi="Roboto Mono"/>
          <w:rtl w:val="0"/>
        </w:rPr>
        <w:t xml:space="preserve">/user/yourname/updates/</w:t>
      </w:r>
      <w:r w:rsidDel="00000000" w:rsidR="00000000" w:rsidRPr="00000000">
        <w:rPr>
          <w:rtl w:val="0"/>
        </w:rPr>
      </w:r>
    </w:p>
    <w:p w:rsidR="00000000" w:rsidDel="00000000" w:rsidP="00000000" w:rsidRDefault="00000000" w:rsidRPr="00000000" w14:paraId="00000275">
      <w:pPr>
        <w:numPr>
          <w:ilvl w:val="0"/>
          <w:numId w:val="12"/>
        </w:numPr>
        <w:ind w:left="720" w:hanging="360"/>
        <w:rPr/>
      </w:pPr>
      <w:r w:rsidDel="00000000" w:rsidR="00000000" w:rsidRPr="00000000">
        <w:rPr>
          <w:rtl w:val="0"/>
        </w:rPr>
        <w:t xml:space="preserve">Use DistCp to sync only new/changed files to Cluster 2</w:t>
      </w:r>
    </w:p>
    <w:p w:rsidR="00000000" w:rsidDel="00000000" w:rsidP="00000000" w:rsidRDefault="00000000" w:rsidRPr="00000000" w14:paraId="00000276">
      <w:pPr>
        <w:numPr>
          <w:ilvl w:val="0"/>
          <w:numId w:val="12"/>
        </w:numPr>
        <w:ind w:left="720" w:hanging="360"/>
        <w:rPr/>
      </w:pPr>
      <w:r w:rsidDel="00000000" w:rsidR="00000000" w:rsidRPr="00000000">
        <w:rPr>
          <w:rtl w:val="0"/>
        </w:rPr>
        <w:t xml:space="preserve">Verify only the new file was copied</w:t>
      </w:r>
    </w:p>
    <w:p w:rsidR="00000000" w:rsidDel="00000000" w:rsidP="00000000" w:rsidRDefault="00000000" w:rsidRPr="00000000" w14:paraId="00000277">
      <w:pPr>
        <w:numPr>
          <w:ilvl w:val="0"/>
          <w:numId w:val="12"/>
        </w:numPr>
        <w:ind w:left="720" w:hanging="360"/>
        <w:rPr/>
      </w:pPr>
      <w:r w:rsidDel="00000000" w:rsidR="00000000" w:rsidRPr="00000000">
        <w:rPr>
          <w:rtl w:val="0"/>
        </w:rPr>
        <w:t xml:space="preserve">Modify a file in Cluster 1</w:t>
      </w:r>
    </w:p>
    <w:p w:rsidR="00000000" w:rsidDel="00000000" w:rsidP="00000000" w:rsidRDefault="00000000" w:rsidRPr="00000000" w14:paraId="00000278">
      <w:pPr>
        <w:numPr>
          <w:ilvl w:val="0"/>
          <w:numId w:val="12"/>
        </w:numPr>
        <w:spacing w:after="240" w:lineRule="auto"/>
        <w:ind w:left="720" w:hanging="360"/>
        <w:rPr/>
      </w:pPr>
      <w:r w:rsidDel="00000000" w:rsidR="00000000" w:rsidRPr="00000000">
        <w:rPr>
          <w:rtl w:val="0"/>
        </w:rPr>
        <w:t xml:space="preserve">Re-run sync and verify the update propagated</w:t>
      </w:r>
    </w:p>
    <w:p w:rsidR="00000000" w:rsidDel="00000000" w:rsidP="00000000" w:rsidRDefault="00000000" w:rsidRPr="00000000" w14:paraId="00000279">
      <w:pPr>
        <w:spacing w:after="240" w:before="240" w:lineRule="auto"/>
        <w:rPr/>
      </w:pPr>
      <w:bookmarkStart w:colFirst="0" w:colLast="0" w:name="_pkxuxzc5jm4u" w:id="11"/>
      <w:bookmarkEnd w:id="11"/>
      <w:r w:rsidDel="00000000" w:rsidR="00000000" w:rsidRPr="00000000">
        <w:rPr>
          <w:b w:val="1"/>
          <w:bCs w:val="1"/>
          <w:highlight w:val="green"/>
          <w:rtl w:val="0"/>
        </w:rPr>
        <w:t xml:space="preserve">Task: </w:t>
      </w:r>
      <w:r w:rsidDel="00000000" w:rsidR="00000000" w:rsidRPr="00000000">
        <w:rPr>
          <w:highlight w:val="green"/>
          <w:rtl w:val="0"/>
        </w:rPr>
        <w:t xml:space="preserve">Screenshot the DistCp sync operation and verification of selective copying</w:t>
      </w:r>
      <w:r w:rsidDel="00000000" w:rsidR="00000000" w:rsidRPr="00000000">
        <w:rPr>
          <w:rtl w:val="0"/>
        </w:rPr>
      </w:r>
    </w:p>
    <w:p w:rsidR="00000000" w:rsidDel="00000000" w:rsidP="00000000" w:rsidRDefault="00000000" w:rsidRPr="00000000" w14:paraId="0000027A">
      <w:pPr>
        <w:spacing w:after="240" w:before="240" w:lineRule="auto"/>
        <w:rPr/>
      </w:pPr>
      <w:r w:rsidDel="00000000" w:rsidR="00000000" w:rsidRPr="00000000">
        <w:rPr>
          <w:b w:val="1"/>
          <w:bCs w:val="1"/>
          <w:rtl w:val="0"/>
        </w:rPr>
        <w:t xml:space="preserve">Hint</w:t>
      </w:r>
      <w:r w:rsidDel="00000000" w:rsidR="00000000" w:rsidRPr="00000000">
        <w:rPr>
          <w:rtl w:val="0"/>
        </w:rPr>
        <w:t xml:space="preserve">: Use DistCp with </w:t>
      </w:r>
      <w:r w:rsidDel="00000000" w:rsidR="00000000" w:rsidRPr="00000000">
        <w:rPr>
          <w:rFonts w:ascii="Roboto Mono" w:cs="Roboto Mono" w:eastAsia="Roboto Mono" w:hAnsi="Roboto Mono"/>
          <w:rtl w:val="0"/>
        </w:rPr>
        <w:t xml:space="preserve">-update</w:t>
      </w:r>
      <w:r w:rsidDel="00000000" w:rsidR="00000000" w:rsidRPr="00000000">
        <w:rPr>
          <w:rtl w:val="0"/>
        </w:rPr>
        <w:t xml:space="preserve"> flag for incremental sync</w:t>
      </w:r>
    </w:p>
    <w:p w:rsidR="00000000" w:rsidDel="00000000" w:rsidP="00000000" w:rsidRDefault="00000000" w:rsidRPr="00000000" w14:paraId="0000027B">
      <w:pPr>
        <w:rPr>
          <w:b w:val="1"/>
          <w:bCs w:val="1"/>
          <w:color w:val="ff0000"/>
          <w:sz w:val="24"/>
          <w:szCs w:val="24"/>
        </w:rPr>
      </w:pPr>
      <w:r w:rsidDel="00000000" w:rsidR="00000000" w:rsidRPr="00000000">
        <w:rPr>
          <w:b w:val="1"/>
          <w:bCs w:val="1"/>
          <w:color w:val="ff0000"/>
          <w:sz w:val="24"/>
          <w:szCs w:val="24"/>
          <w:rtl w:val="0"/>
        </w:rPr>
        <w:t xml:space="preserve">GO INSIDE NAMENODE EACH CLUSTER IN SEPERATE TERMINALS</w:t>
      </w:r>
    </w:p>
    <w:p w:rsidR="00000000" w:rsidDel="00000000" w:rsidP="00000000" w:rsidRDefault="00000000" w:rsidRPr="00000000" w14:paraId="0000027C">
      <w:pPr>
        <w:rPr>
          <w:b w:val="1"/>
          <w:bCs w:val="1"/>
          <w:color w:val="ff0000"/>
        </w:rPr>
      </w:pPr>
      <w:r w:rsidDel="00000000" w:rsidR="00000000" w:rsidRPr="00000000">
        <w:rPr>
          <w:b w:val="1"/>
          <w:bCs w:val="1"/>
          <w:color w:val="ff0000"/>
        </w:rPr>
        <w:drawing>
          <wp:inline distB="114300" distT="114300" distL="114300" distR="114300">
            <wp:extent cx="5943600" cy="4457700"/>
            <wp:effectExtent b="0" l="0" r="0" t="0"/>
            <wp:docPr id="61"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b w:val="1"/>
          <w:bCs w:val="1"/>
          <w:color w:val="ff0000"/>
        </w:rPr>
      </w:pPr>
      <w:r w:rsidDel="00000000" w:rsidR="00000000" w:rsidRPr="00000000">
        <w:rPr>
          <w:b w:val="1"/>
          <w:bCs w:val="1"/>
          <w:color w:val="ff0000"/>
          <w:rtl w:val="0"/>
        </w:rPr>
        <w:t xml:space="preserve">Create a folder</w:t>
      </w:r>
    </w:p>
    <w:p w:rsidR="00000000" w:rsidDel="00000000" w:rsidP="00000000" w:rsidRDefault="00000000" w:rsidRPr="00000000" w14:paraId="0000027E">
      <w:pPr>
        <w:rPr>
          <w:b w:val="1"/>
          <w:bCs w:val="1"/>
          <w:color w:val="ff0000"/>
        </w:rPr>
      </w:pPr>
      <w:r w:rsidDel="00000000" w:rsidR="00000000" w:rsidRPr="00000000">
        <w:rPr>
          <w:b w:val="1"/>
          <w:bCs w:val="1"/>
          <w:color w:val="ff0000"/>
        </w:rPr>
        <w:drawing>
          <wp:inline distB="114300" distT="114300" distL="114300" distR="114300">
            <wp:extent cx="5943600" cy="292100"/>
            <wp:effectExtent b="0" l="0" r="0" t="0"/>
            <wp:docPr id="40"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b w:val="1"/>
          <w:bCs w:val="1"/>
          <w:color w:val="ff0000"/>
        </w:rPr>
      </w:pPr>
      <w:r w:rsidDel="00000000" w:rsidR="00000000" w:rsidRPr="00000000">
        <w:rPr>
          <w:b w:val="1"/>
          <w:bCs w:val="1"/>
          <w:color w:val="ff0000"/>
          <w:rtl w:val="0"/>
        </w:rPr>
        <w:t xml:space="preserve">And create a file and upload to hdfs</w:t>
      </w:r>
    </w:p>
    <w:p w:rsidR="00000000" w:rsidDel="00000000" w:rsidP="00000000" w:rsidRDefault="00000000" w:rsidRPr="00000000" w14:paraId="00000280">
      <w:pPr>
        <w:rPr>
          <w:b w:val="1"/>
          <w:bCs w:val="1"/>
          <w:color w:val="ff0000"/>
        </w:rPr>
      </w:pPr>
      <w:r w:rsidDel="00000000" w:rsidR="00000000" w:rsidRPr="00000000">
        <w:rPr>
          <w:b w:val="1"/>
          <w:bCs w:val="1"/>
          <w:color w:val="ff0000"/>
        </w:rPr>
        <w:drawing>
          <wp:inline distB="114300" distT="114300" distL="114300" distR="114300">
            <wp:extent cx="5943600" cy="1016000"/>
            <wp:effectExtent b="0" l="0" r="0" t="0"/>
            <wp:docPr id="34"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b w:val="1"/>
          <w:bCs w:val="1"/>
          <w:color w:val="ff0000"/>
        </w:rPr>
      </w:pPr>
      <w:r w:rsidDel="00000000" w:rsidR="00000000" w:rsidRPr="00000000">
        <w:rPr>
          <w:b w:val="1"/>
          <w:bCs w:val="1"/>
          <w:color w:val="ff0000"/>
          <w:rtl w:val="0"/>
        </w:rPr>
        <w:t xml:space="preserve">And verify it is in hdfs</w:t>
      </w:r>
    </w:p>
    <w:p w:rsidR="00000000" w:rsidDel="00000000" w:rsidP="00000000" w:rsidRDefault="00000000" w:rsidRPr="00000000" w14:paraId="00000282">
      <w:pPr>
        <w:rPr>
          <w:b w:val="1"/>
          <w:bCs w:val="1"/>
          <w:color w:val="ff0000"/>
        </w:rPr>
      </w:pPr>
      <w:r w:rsidDel="00000000" w:rsidR="00000000" w:rsidRPr="00000000">
        <w:rPr>
          <w:b w:val="1"/>
          <w:bCs w:val="1"/>
          <w:color w:val="ff0000"/>
        </w:rPr>
        <w:drawing>
          <wp:inline distB="114300" distT="114300" distL="114300" distR="114300">
            <wp:extent cx="5943600" cy="1790700"/>
            <wp:effectExtent b="0" l="0" r="0" t="0"/>
            <wp:docPr id="16"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b w:val="1"/>
          <w:bCs w:val="1"/>
          <w:color w:val="ff0000"/>
        </w:rPr>
      </w:pPr>
      <w:r w:rsidDel="00000000" w:rsidR="00000000" w:rsidRPr="00000000">
        <w:rPr>
          <w:b w:val="1"/>
          <w:bCs w:val="1"/>
          <w:color w:val="ff0000"/>
          <w:rtl w:val="0"/>
        </w:rPr>
        <w:t xml:space="preserve">Use distcp</w:t>
      </w:r>
    </w:p>
    <w:p w:rsidR="00000000" w:rsidDel="00000000" w:rsidP="00000000" w:rsidRDefault="00000000" w:rsidRPr="00000000" w14:paraId="00000284">
      <w:pPr>
        <w:rPr>
          <w:b w:val="1"/>
          <w:bCs w:val="1"/>
          <w:color w:val="ff0000"/>
        </w:rPr>
      </w:pPr>
      <w:r w:rsidDel="00000000" w:rsidR="00000000" w:rsidRPr="00000000">
        <w:rPr>
          <w:b w:val="1"/>
          <w:bCs w:val="1"/>
          <w:color w:val="ff0000"/>
        </w:rPr>
        <w:drawing>
          <wp:inline distB="114300" distT="114300" distL="114300" distR="114300">
            <wp:extent cx="5943600" cy="2628900"/>
            <wp:effectExtent b="0" l="0" r="0" t="0"/>
            <wp:docPr id="7"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5943600" cy="2628900"/>
                    </a:xfrm>
                    <a:prstGeom prst="rect"/>
                    <a:ln/>
                  </pic:spPr>
                </pic:pic>
              </a:graphicData>
            </a:graphic>
          </wp:inline>
        </w:drawing>
      </w:r>
      <w:r w:rsidDel="00000000" w:rsidR="00000000" w:rsidRPr="00000000">
        <w:rPr>
          <w:b w:val="1"/>
          <w:bCs w:val="1"/>
          <w:color w:val="ff0000"/>
        </w:rPr>
        <w:drawing>
          <wp:inline distB="114300" distT="114300" distL="114300" distR="114300">
            <wp:extent cx="5943600" cy="2590800"/>
            <wp:effectExtent b="0" l="0" r="0" t="0"/>
            <wp:docPr id="19"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5943600" cy="2590800"/>
                    </a:xfrm>
                    <a:prstGeom prst="rect"/>
                    <a:ln/>
                  </pic:spPr>
                </pic:pic>
              </a:graphicData>
            </a:graphic>
          </wp:inline>
        </w:drawing>
      </w:r>
      <w:r w:rsidDel="00000000" w:rsidR="00000000" w:rsidRPr="00000000">
        <w:rPr>
          <w:b w:val="1"/>
          <w:bCs w:val="1"/>
          <w:color w:val="ff0000"/>
        </w:rPr>
        <w:drawing>
          <wp:inline distB="114300" distT="114300" distL="114300" distR="114300">
            <wp:extent cx="5943600" cy="3086100"/>
            <wp:effectExtent b="0" l="0" r="0" t="0"/>
            <wp:docPr id="37"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5943600" cy="3086100"/>
                    </a:xfrm>
                    <a:prstGeom prst="rect"/>
                    <a:ln/>
                  </pic:spPr>
                </pic:pic>
              </a:graphicData>
            </a:graphic>
          </wp:inline>
        </w:drawing>
      </w:r>
      <w:r w:rsidDel="00000000" w:rsidR="00000000" w:rsidRPr="00000000">
        <w:rPr>
          <w:b w:val="1"/>
          <w:bCs w:val="1"/>
          <w:color w:val="ff0000"/>
        </w:rPr>
        <w:drawing>
          <wp:inline distB="114300" distT="114300" distL="114300" distR="114300">
            <wp:extent cx="5943600" cy="3136900"/>
            <wp:effectExtent b="0" l="0" r="0" t="0"/>
            <wp:docPr id="23"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b w:val="1"/>
          <w:bCs w:val="1"/>
          <w:color w:val="ff0000"/>
        </w:rPr>
      </w:pPr>
      <w:r w:rsidDel="00000000" w:rsidR="00000000" w:rsidRPr="00000000">
        <w:rPr>
          <w:b w:val="1"/>
          <w:bCs w:val="1"/>
          <w:color w:val="ff0000"/>
          <w:rtl w:val="0"/>
        </w:rPr>
        <w:t xml:space="preserve">NOW VERIFY ON CLUSTER2</w:t>
      </w:r>
    </w:p>
    <w:p w:rsidR="00000000" w:rsidDel="00000000" w:rsidP="00000000" w:rsidRDefault="00000000" w:rsidRPr="00000000" w14:paraId="00000286">
      <w:pPr>
        <w:rPr>
          <w:b w:val="1"/>
          <w:bCs w:val="1"/>
          <w:color w:val="ff0000"/>
        </w:rPr>
      </w:pPr>
      <w:r w:rsidDel="00000000" w:rsidR="00000000" w:rsidRPr="00000000">
        <w:rPr>
          <w:b w:val="1"/>
          <w:bCs w:val="1"/>
          <w:color w:val="ff0000"/>
        </w:rPr>
        <w:drawing>
          <wp:inline distB="114300" distT="114300" distL="114300" distR="114300">
            <wp:extent cx="5943600" cy="2044700"/>
            <wp:effectExtent b="0" l="0" r="0" t="0"/>
            <wp:docPr id="63"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5943600" cy="2044700"/>
                    </a:xfrm>
                    <a:prstGeom prst="rect"/>
                    <a:ln/>
                  </pic:spPr>
                </pic:pic>
              </a:graphicData>
            </a:graphic>
          </wp:inline>
        </w:drawing>
      </w:r>
      <w:r w:rsidDel="00000000" w:rsidR="00000000" w:rsidRPr="00000000">
        <w:rPr>
          <w:b w:val="1"/>
          <w:bCs w:val="1"/>
          <w:color w:val="ff0000"/>
        </w:rPr>
        <w:drawing>
          <wp:inline distB="114300" distT="114300" distL="114300" distR="114300">
            <wp:extent cx="5943600" cy="673100"/>
            <wp:effectExtent b="0" l="0" r="0" t="0"/>
            <wp:docPr id="49" name="image49.png"/>
            <a:graphic>
              <a:graphicData uri="http://schemas.openxmlformats.org/drawingml/2006/picture">
                <pic:pic>
                  <pic:nvPicPr>
                    <pic:cNvPr id="0" name="image49.png"/>
                    <pic:cNvPicPr preferRelativeResize="0"/>
                  </pic:nvPicPr>
                  <pic:blipFill>
                    <a:blip r:embed="rId80"/>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b w:val="1"/>
          <w:bCs w:val="1"/>
          <w:color w:val="ff0000"/>
        </w:rPr>
      </w:pPr>
      <w:r w:rsidDel="00000000" w:rsidR="00000000" w:rsidRPr="00000000">
        <w:rPr>
          <w:b w:val="1"/>
          <w:bCs w:val="1"/>
          <w:color w:val="ff0000"/>
          <w:rtl w:val="0"/>
        </w:rPr>
        <w:t xml:space="preserve">NOW LETS ONLY SYNC ONE FILE</w:t>
      </w:r>
    </w:p>
    <w:p w:rsidR="00000000" w:rsidDel="00000000" w:rsidP="00000000" w:rsidRDefault="00000000" w:rsidRPr="00000000" w14:paraId="00000288">
      <w:pPr>
        <w:rPr>
          <w:b w:val="1"/>
          <w:bCs w:val="1"/>
          <w:color w:val="ff0000"/>
        </w:rPr>
      </w:pPr>
      <w:r w:rsidDel="00000000" w:rsidR="00000000" w:rsidRPr="00000000">
        <w:rPr>
          <w:b w:val="1"/>
          <w:bCs w:val="1"/>
          <w:color w:val="ff0000"/>
          <w:rtl w:val="0"/>
        </w:rPr>
        <w:t xml:space="preserve">ON CLUSTER 1, LETS ADD A SECOND FILE</w:t>
      </w:r>
    </w:p>
    <w:p w:rsidR="00000000" w:rsidDel="00000000" w:rsidP="00000000" w:rsidRDefault="00000000" w:rsidRPr="00000000" w14:paraId="00000289">
      <w:pPr>
        <w:rPr>
          <w:b w:val="1"/>
          <w:bCs w:val="1"/>
          <w:color w:val="ff0000"/>
        </w:rPr>
      </w:pPr>
      <w:r w:rsidDel="00000000" w:rsidR="00000000" w:rsidRPr="00000000">
        <w:rPr>
          <w:b w:val="1"/>
          <w:bCs w:val="1"/>
          <w:color w:val="ff0000"/>
        </w:rPr>
        <w:drawing>
          <wp:inline distB="114300" distT="114300" distL="114300" distR="114300">
            <wp:extent cx="5943600" cy="2654300"/>
            <wp:effectExtent b="0" l="0" r="0" t="0"/>
            <wp:docPr id="5"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b w:val="1"/>
          <w:bCs w:val="1"/>
          <w:color w:val="ff0000"/>
        </w:rPr>
      </w:pPr>
      <w:r w:rsidDel="00000000" w:rsidR="00000000" w:rsidRPr="00000000">
        <w:rPr>
          <w:b w:val="1"/>
          <w:bCs w:val="1"/>
          <w:color w:val="ff0000"/>
          <w:rtl w:val="0"/>
        </w:rPr>
        <w:t xml:space="preserve">AND ON CLUSTER 2 LETS ONLY SYNC THIS SECOND FILE</w:t>
      </w:r>
    </w:p>
    <w:p w:rsidR="00000000" w:rsidDel="00000000" w:rsidP="00000000" w:rsidRDefault="00000000" w:rsidRPr="00000000" w14:paraId="0000028B">
      <w:pPr>
        <w:rPr>
          <w:b w:val="1"/>
          <w:bCs w:val="1"/>
          <w:color w:val="ff0000"/>
        </w:rPr>
      </w:pPr>
      <w:r w:rsidDel="00000000" w:rsidR="00000000" w:rsidRPr="00000000">
        <w:rPr>
          <w:b w:val="1"/>
          <w:bCs w:val="1"/>
          <w:color w:val="ff0000"/>
        </w:rPr>
        <w:drawing>
          <wp:inline distB="114300" distT="114300" distL="114300" distR="114300">
            <wp:extent cx="5943600" cy="2667000"/>
            <wp:effectExtent b="0" l="0" r="0" t="0"/>
            <wp:docPr id="76" name="image86.png"/>
            <a:graphic>
              <a:graphicData uri="http://schemas.openxmlformats.org/drawingml/2006/picture">
                <pic:pic>
                  <pic:nvPicPr>
                    <pic:cNvPr id="0" name="image86.png"/>
                    <pic:cNvPicPr preferRelativeResize="0"/>
                  </pic:nvPicPr>
                  <pic:blipFill>
                    <a:blip r:embed="rId82"/>
                    <a:srcRect b="0" l="0" r="0" t="0"/>
                    <a:stretch>
                      <a:fillRect/>
                    </a:stretch>
                  </pic:blipFill>
                  <pic:spPr>
                    <a:xfrm>
                      <a:off x="0" y="0"/>
                      <a:ext cx="5943600" cy="2667000"/>
                    </a:xfrm>
                    <a:prstGeom prst="rect"/>
                    <a:ln/>
                  </pic:spPr>
                </pic:pic>
              </a:graphicData>
            </a:graphic>
          </wp:inline>
        </w:drawing>
      </w:r>
      <w:r w:rsidDel="00000000" w:rsidR="00000000" w:rsidRPr="00000000">
        <w:rPr>
          <w:b w:val="1"/>
          <w:bCs w:val="1"/>
          <w:color w:val="ff0000"/>
        </w:rPr>
        <w:drawing>
          <wp:inline distB="114300" distT="114300" distL="114300" distR="114300">
            <wp:extent cx="5943600" cy="2730500"/>
            <wp:effectExtent b="0" l="0" r="0" t="0"/>
            <wp:docPr id="20"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5943600" cy="2730500"/>
                    </a:xfrm>
                    <a:prstGeom prst="rect"/>
                    <a:ln/>
                  </pic:spPr>
                </pic:pic>
              </a:graphicData>
            </a:graphic>
          </wp:inline>
        </w:drawing>
      </w:r>
      <w:r w:rsidDel="00000000" w:rsidR="00000000" w:rsidRPr="00000000">
        <w:rPr>
          <w:b w:val="1"/>
          <w:bCs w:val="1"/>
          <w:color w:val="ff0000"/>
        </w:rPr>
        <w:drawing>
          <wp:inline distB="114300" distT="114300" distL="114300" distR="114300">
            <wp:extent cx="5943600" cy="3302000"/>
            <wp:effectExtent b="0" l="0" r="0" t="0"/>
            <wp:docPr id="74"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5943600" cy="3302000"/>
                    </a:xfrm>
                    <a:prstGeom prst="rect"/>
                    <a:ln/>
                  </pic:spPr>
                </pic:pic>
              </a:graphicData>
            </a:graphic>
          </wp:inline>
        </w:drawing>
      </w:r>
      <w:r w:rsidDel="00000000" w:rsidR="00000000" w:rsidRPr="00000000">
        <w:rPr>
          <w:b w:val="1"/>
          <w:bCs w:val="1"/>
          <w:color w:val="ff0000"/>
        </w:rPr>
        <w:drawing>
          <wp:inline distB="114300" distT="114300" distL="114300" distR="114300">
            <wp:extent cx="5943600" cy="3784600"/>
            <wp:effectExtent b="0" l="0" r="0" t="0"/>
            <wp:docPr id="65" name="image61.png"/>
            <a:graphic>
              <a:graphicData uri="http://schemas.openxmlformats.org/drawingml/2006/picture">
                <pic:pic>
                  <pic:nvPicPr>
                    <pic:cNvPr id="0" name="image61.png"/>
                    <pic:cNvPicPr preferRelativeResize="0"/>
                  </pic:nvPicPr>
                  <pic:blipFill>
                    <a:blip r:embed="rId8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b w:val="1"/>
          <w:bCs w:val="1"/>
          <w:color w:val="ff0000"/>
        </w:rPr>
      </w:pPr>
      <w:r w:rsidDel="00000000" w:rsidR="00000000" w:rsidRPr="00000000">
        <w:rPr>
          <w:b w:val="1"/>
          <w:bCs w:val="1"/>
          <w:color w:val="ff0000"/>
          <w:rtl w:val="0"/>
        </w:rPr>
        <w:t xml:space="preserve">NOW LETS VERIFY ON CLUSTER2</w:t>
      </w:r>
    </w:p>
    <w:p w:rsidR="00000000" w:rsidDel="00000000" w:rsidP="00000000" w:rsidRDefault="00000000" w:rsidRPr="00000000" w14:paraId="0000028D">
      <w:pPr>
        <w:rPr>
          <w:b w:val="1"/>
          <w:bCs w:val="1"/>
          <w:color w:val="ff0000"/>
        </w:rPr>
      </w:pPr>
      <w:r w:rsidDel="00000000" w:rsidR="00000000" w:rsidRPr="00000000">
        <w:rPr>
          <w:b w:val="1"/>
          <w:bCs w:val="1"/>
          <w:color w:val="ff0000"/>
        </w:rPr>
        <w:drawing>
          <wp:inline distB="114300" distT="114300" distL="114300" distR="114300">
            <wp:extent cx="5943600" cy="1460500"/>
            <wp:effectExtent b="0" l="0" r="0" t="0"/>
            <wp:docPr id="91" name="image89.png"/>
            <a:graphic>
              <a:graphicData uri="http://schemas.openxmlformats.org/drawingml/2006/picture">
                <pic:pic>
                  <pic:nvPicPr>
                    <pic:cNvPr id="0" name="image89.png"/>
                    <pic:cNvPicPr preferRelativeResize="0"/>
                  </pic:nvPicPr>
                  <pic:blipFill>
                    <a:blip r:embed="rId86"/>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b w:val="1"/>
          <w:bCs w:val="1"/>
          <w:color w:val="ff0000"/>
        </w:rPr>
      </w:pPr>
      <w:r w:rsidDel="00000000" w:rsidR="00000000" w:rsidRPr="00000000">
        <w:rPr>
          <w:b w:val="1"/>
          <w:bCs w:val="1"/>
          <w:color w:val="ff0000"/>
          <w:rtl w:val="0"/>
        </w:rPr>
        <w:t xml:space="preserve">RECEIVED. NOW LETS EDIT A FILE ON C1 AND RESYNC</w:t>
      </w:r>
    </w:p>
    <w:p w:rsidR="00000000" w:rsidDel="00000000" w:rsidP="00000000" w:rsidRDefault="00000000" w:rsidRPr="00000000" w14:paraId="0000028F">
      <w:pPr>
        <w:rPr>
          <w:b w:val="1"/>
          <w:bCs w:val="1"/>
          <w:color w:val="ff0000"/>
        </w:rPr>
      </w:pPr>
      <w:r w:rsidDel="00000000" w:rsidR="00000000" w:rsidRPr="00000000">
        <w:rPr>
          <w:b w:val="1"/>
          <w:bCs w:val="1"/>
          <w:color w:val="ff0000"/>
        </w:rPr>
        <w:drawing>
          <wp:inline distB="114300" distT="114300" distL="114300" distR="114300">
            <wp:extent cx="5943600" cy="1930400"/>
            <wp:effectExtent b="0" l="0" r="0" t="0"/>
            <wp:docPr id="33"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b w:val="1"/>
          <w:bCs w:val="1"/>
          <w:color w:val="ff0000"/>
        </w:rPr>
      </w:pPr>
      <w:r w:rsidDel="00000000" w:rsidR="00000000" w:rsidRPr="00000000">
        <w:rPr>
          <w:b w:val="1"/>
          <w:bCs w:val="1"/>
          <w:color w:val="ff0000"/>
          <w:rtl w:val="0"/>
        </w:rPr>
        <w:t xml:space="preserve">NOW LETS DO DISTCP</w:t>
      </w:r>
    </w:p>
    <w:p w:rsidR="00000000" w:rsidDel="00000000" w:rsidP="00000000" w:rsidRDefault="00000000" w:rsidRPr="00000000" w14:paraId="00000291">
      <w:pPr>
        <w:rPr>
          <w:b w:val="1"/>
          <w:bCs w:val="1"/>
          <w:color w:val="ff0000"/>
        </w:rPr>
      </w:pPr>
      <w:r w:rsidDel="00000000" w:rsidR="00000000" w:rsidRPr="00000000">
        <w:rPr>
          <w:b w:val="1"/>
          <w:bCs w:val="1"/>
          <w:color w:val="ff0000"/>
        </w:rPr>
        <w:drawing>
          <wp:inline distB="114300" distT="114300" distL="114300" distR="114300">
            <wp:extent cx="5943600" cy="2679700"/>
            <wp:effectExtent b="0" l="0" r="0" t="0"/>
            <wp:docPr id="43"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5943600" cy="2679700"/>
                    </a:xfrm>
                    <a:prstGeom prst="rect"/>
                    <a:ln/>
                  </pic:spPr>
                </pic:pic>
              </a:graphicData>
            </a:graphic>
          </wp:inline>
        </w:drawing>
      </w:r>
      <w:r w:rsidDel="00000000" w:rsidR="00000000" w:rsidRPr="00000000">
        <w:rPr>
          <w:b w:val="1"/>
          <w:bCs w:val="1"/>
          <w:color w:val="ff0000"/>
        </w:rPr>
        <w:drawing>
          <wp:inline distB="114300" distT="114300" distL="114300" distR="114300">
            <wp:extent cx="5943600" cy="2946400"/>
            <wp:effectExtent b="0" l="0" r="0" t="0"/>
            <wp:docPr id="54"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5943600" cy="2946400"/>
                    </a:xfrm>
                    <a:prstGeom prst="rect"/>
                    <a:ln/>
                  </pic:spPr>
                </pic:pic>
              </a:graphicData>
            </a:graphic>
          </wp:inline>
        </w:drawing>
      </w:r>
      <w:r w:rsidDel="00000000" w:rsidR="00000000" w:rsidRPr="00000000">
        <w:rPr>
          <w:b w:val="1"/>
          <w:bCs w:val="1"/>
          <w:color w:val="ff0000"/>
        </w:rPr>
        <w:drawing>
          <wp:inline distB="114300" distT="114300" distL="114300" distR="114300">
            <wp:extent cx="5943600" cy="3124200"/>
            <wp:effectExtent b="0" l="0" r="0" t="0"/>
            <wp:docPr id="58" name="image56.png"/>
            <a:graphic>
              <a:graphicData uri="http://schemas.openxmlformats.org/drawingml/2006/picture">
                <pic:pic>
                  <pic:nvPicPr>
                    <pic:cNvPr id="0" name="image56.png"/>
                    <pic:cNvPicPr preferRelativeResize="0"/>
                  </pic:nvPicPr>
                  <pic:blipFill>
                    <a:blip r:embed="rId90"/>
                    <a:srcRect b="0" l="0" r="0" t="0"/>
                    <a:stretch>
                      <a:fillRect/>
                    </a:stretch>
                  </pic:blipFill>
                  <pic:spPr>
                    <a:xfrm>
                      <a:off x="0" y="0"/>
                      <a:ext cx="5943600" cy="3124200"/>
                    </a:xfrm>
                    <a:prstGeom prst="rect"/>
                    <a:ln/>
                  </pic:spPr>
                </pic:pic>
              </a:graphicData>
            </a:graphic>
          </wp:inline>
        </w:drawing>
      </w:r>
      <w:r w:rsidDel="00000000" w:rsidR="00000000" w:rsidRPr="00000000">
        <w:rPr>
          <w:b w:val="1"/>
          <w:bCs w:val="1"/>
          <w:color w:val="ff0000"/>
        </w:rPr>
        <w:drawing>
          <wp:inline distB="114300" distT="114300" distL="114300" distR="114300">
            <wp:extent cx="5943600" cy="3898900"/>
            <wp:effectExtent b="0" l="0" r="0" t="0"/>
            <wp:docPr id="35"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b w:val="1"/>
          <w:bCs w:val="1"/>
          <w:color w:val="ff0000"/>
        </w:rPr>
      </w:pPr>
      <w:r w:rsidDel="00000000" w:rsidR="00000000" w:rsidRPr="00000000">
        <w:rPr>
          <w:b w:val="1"/>
          <w:bCs w:val="1"/>
          <w:color w:val="ff0000"/>
          <w:rtl w:val="0"/>
        </w:rPr>
        <w:t xml:space="preserve">NOW LETS VERIFY</w:t>
      </w:r>
    </w:p>
    <w:p w:rsidR="00000000" w:rsidDel="00000000" w:rsidP="00000000" w:rsidRDefault="00000000" w:rsidRPr="00000000" w14:paraId="00000293">
      <w:pPr>
        <w:rPr>
          <w:b w:val="1"/>
          <w:bCs w:val="1"/>
          <w:color w:val="ff0000"/>
        </w:rPr>
      </w:pPr>
      <w:r w:rsidDel="00000000" w:rsidR="00000000" w:rsidRPr="00000000">
        <w:rPr>
          <w:b w:val="1"/>
          <w:bCs w:val="1"/>
          <w:color w:val="ff0000"/>
        </w:rPr>
        <w:drawing>
          <wp:inline distB="114300" distT="114300" distL="114300" distR="114300">
            <wp:extent cx="5943600" cy="2273300"/>
            <wp:effectExtent b="0" l="0" r="0" t="0"/>
            <wp:docPr id="41" name="image39.png"/>
            <a:graphic>
              <a:graphicData uri="http://schemas.openxmlformats.org/drawingml/2006/picture">
                <pic:pic>
                  <pic:nvPicPr>
                    <pic:cNvPr id="0" name="image39.png"/>
                    <pic:cNvPicPr preferRelativeResize="0"/>
                  </pic:nvPicPr>
                  <pic:blipFill>
                    <a:blip r:embed="rId9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b w:val="1"/>
          <w:bCs w:val="1"/>
          <w:color w:val="ff0000"/>
        </w:rPr>
      </w:pPr>
      <w:r w:rsidDel="00000000" w:rsidR="00000000" w:rsidRPr="00000000">
        <w:rPr>
          <w:b w:val="1"/>
          <w:bCs w:val="1"/>
          <w:color w:val="ff0000"/>
          <w:rtl w:val="0"/>
        </w:rPr>
        <w:t xml:space="preserve">RECEIVED UPDATED</w:t>
      </w:r>
    </w:p>
    <w:p w:rsidR="00000000" w:rsidDel="00000000" w:rsidP="00000000" w:rsidRDefault="00000000" w:rsidRPr="00000000" w14:paraId="00000295">
      <w:pPr>
        <w:rPr>
          <w:b w:val="1"/>
          <w:bCs w:val="1"/>
          <w:color w:val="ff0000"/>
        </w:rPr>
      </w:pPr>
      <w:r w:rsidDel="00000000" w:rsidR="00000000" w:rsidRPr="00000000">
        <w:rPr>
          <w:rtl w:val="0"/>
        </w:rPr>
      </w:r>
    </w:p>
    <w:p w:rsidR="00000000" w:rsidDel="00000000" w:rsidP="00000000" w:rsidRDefault="00000000" w:rsidRPr="00000000" w14:paraId="00000296">
      <w:pPr>
        <w:rPr>
          <w:b w:val="1"/>
          <w:bCs w:val="1"/>
          <w:color w:val="ff0000"/>
        </w:rPr>
      </w:pPr>
      <w:r w:rsidDel="00000000" w:rsidR="00000000" w:rsidRPr="00000000">
        <w:rPr>
          <w:rtl w:val="0"/>
        </w:rPr>
      </w:r>
    </w:p>
    <w:p w:rsidR="00000000" w:rsidDel="00000000" w:rsidP="00000000" w:rsidRDefault="00000000" w:rsidRPr="00000000" w14:paraId="00000297">
      <w:pPr>
        <w:pStyle w:val="Heading4"/>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4"/>
        <w:rPr>
          <w:b w:val="1"/>
          <w:bCs w:val="1"/>
        </w:rPr>
      </w:pPr>
      <w:r w:rsidDel="00000000" w:rsidR="00000000" w:rsidRPr="00000000">
        <w:rPr>
          <w:b w:val="1"/>
          <w:bCs w:val="1"/>
          <w:rtl w:val="0"/>
        </w:rPr>
        <w:t xml:space="preserve">Highest Weightage.</w:t>
      </w:r>
    </w:p>
    <w:p w:rsidR="00000000" w:rsidDel="00000000" w:rsidP="00000000" w:rsidRDefault="00000000" w:rsidRPr="00000000" w14:paraId="00000299">
      <w:pPr>
        <w:pStyle w:val="Heading4"/>
        <w:rPr/>
      </w:pPr>
      <w:r w:rsidDel="00000000" w:rsidR="00000000" w:rsidRPr="00000000">
        <w:rPr>
          <w:rtl w:val="0"/>
        </w:rPr>
        <w:t xml:space="preserve">Exercise 13: MapReduce on multi-cluster and single-cluster</w:t>
      </w:r>
    </w:p>
    <w:p w:rsidR="00000000" w:rsidDel="00000000" w:rsidP="00000000" w:rsidRDefault="00000000" w:rsidRPr="00000000" w14:paraId="0000029A">
      <w:pPr>
        <w:rPr/>
      </w:pPr>
      <w:r w:rsidDel="00000000" w:rsidR="00000000" w:rsidRPr="00000000">
        <w:rPr>
          <w:b w:val="1"/>
          <w:bCs w:val="1"/>
          <w:highlight w:val="green"/>
          <w:rtl w:val="0"/>
        </w:rPr>
        <w:t xml:space="preserve">Task: </w:t>
      </w:r>
      <w:r w:rsidDel="00000000" w:rsidR="00000000" w:rsidRPr="00000000">
        <w:rPr>
          <w:highlight w:val="green"/>
          <w:rtl w:val="0"/>
        </w:rPr>
        <w:t xml:space="preserve">Run a MR task on the multi-cluster and the single-cluster environment. Compare the performance using any of the information above and other (eg timing consumed in each task). Use the dashboards’ data to support your answer if you want. You can paste as many snapshots as you want.</w:t>
      </w:r>
      <w:r w:rsidDel="00000000" w:rsidR="00000000" w:rsidRPr="00000000">
        <w:rPr>
          <w:rtl w:val="0"/>
        </w:rPr>
        <w:t xml:space="preserve"> </w:t>
      </w:r>
    </w:p>
    <w:p w:rsidR="00000000" w:rsidDel="00000000" w:rsidP="00000000" w:rsidRDefault="00000000" w:rsidRPr="00000000" w14:paraId="0000029B">
      <w:pPr>
        <w:rPr>
          <w:color w:val="ff0000"/>
        </w:rPr>
      </w:pPr>
      <w:r w:rsidDel="00000000" w:rsidR="00000000" w:rsidRPr="00000000">
        <w:rPr>
          <w:color w:val="ff0000"/>
          <w:rtl w:val="0"/>
        </w:rPr>
        <w:t xml:space="preserve">So using the same data as TASK 4</w:t>
      </w:r>
    </w:p>
    <w:p w:rsidR="00000000" w:rsidDel="00000000" w:rsidP="00000000" w:rsidRDefault="00000000" w:rsidRPr="00000000" w14:paraId="0000029C">
      <w:pPr>
        <w:rPr>
          <w:color w:val="ff0000"/>
        </w:rPr>
      </w:pPr>
      <w:r w:rsidDel="00000000" w:rsidR="00000000" w:rsidRPr="00000000">
        <w:rPr>
          <w:color w:val="ff0000"/>
        </w:rPr>
        <w:drawing>
          <wp:inline distB="114300" distT="114300" distL="114300" distR="114300">
            <wp:extent cx="5943600" cy="457200"/>
            <wp:effectExtent b="0" l="0" r="0" t="0"/>
            <wp:docPr id="72"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color w:val="ff0000"/>
        </w:rPr>
      </w:pPr>
      <w:r w:rsidDel="00000000" w:rsidR="00000000" w:rsidRPr="00000000">
        <w:rPr>
          <w:rtl w:val="0"/>
        </w:rPr>
      </w:r>
    </w:p>
    <w:p w:rsidR="00000000" w:rsidDel="00000000" w:rsidP="00000000" w:rsidRDefault="00000000" w:rsidRPr="00000000" w14:paraId="0000029E">
      <w:pPr>
        <w:rPr>
          <w:color w:val="ff0000"/>
        </w:rPr>
      </w:pPr>
      <w:r w:rsidDel="00000000" w:rsidR="00000000" w:rsidRPr="00000000">
        <w:rPr>
          <w:color w:val="ff0000"/>
          <w:rtl w:val="0"/>
        </w:rPr>
        <w:t xml:space="preserve">Single Cluster:</w:t>
      </w:r>
    </w:p>
    <w:p w:rsidR="00000000" w:rsidDel="00000000" w:rsidP="00000000" w:rsidRDefault="00000000" w:rsidRPr="00000000" w14:paraId="0000029F">
      <w:pPr>
        <w:rPr>
          <w:color w:val="ff0000"/>
        </w:rPr>
      </w:pPr>
      <w:r w:rsidDel="00000000" w:rsidR="00000000" w:rsidRPr="00000000">
        <w:rPr>
          <w:color w:val="ff0000"/>
        </w:rPr>
        <w:drawing>
          <wp:inline distB="114300" distT="114300" distL="114300" distR="114300">
            <wp:extent cx="5943600" cy="317500"/>
            <wp:effectExtent b="0" l="0" r="0" t="0"/>
            <wp:docPr id="6"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color w:val="ff0000"/>
        </w:rPr>
      </w:pPr>
      <w:r w:rsidDel="00000000" w:rsidR="00000000" w:rsidRPr="00000000">
        <w:rPr>
          <w:color w:val="ff0000"/>
        </w:rPr>
        <w:drawing>
          <wp:inline distB="114300" distT="114300" distL="114300" distR="114300">
            <wp:extent cx="4038600" cy="1895475"/>
            <wp:effectExtent b="0" l="0" r="0" t="0"/>
            <wp:docPr id="17"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40386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color w:val="ff0000"/>
        </w:rPr>
      </w:pPr>
      <w:r w:rsidDel="00000000" w:rsidR="00000000" w:rsidRPr="00000000">
        <w:rPr>
          <w:rFonts w:ascii="Roboto Mono" w:cs="Roboto Mono" w:eastAsia="Roboto Mono" w:hAnsi="Roboto Mono"/>
          <w:color w:val="0b5394"/>
          <w:shd w:fill="cccccc" w:val="clear"/>
          <w:rtl w:val="0"/>
        </w:rPr>
        <w:t xml:space="preserve">Multi-Cluster-Time = 3.13</w:t>
      </w:r>
      <w:r w:rsidDel="00000000" w:rsidR="00000000" w:rsidRPr="00000000">
        <w:rPr>
          <w:rtl w:val="0"/>
        </w:rPr>
      </w:r>
    </w:p>
    <w:p w:rsidR="00000000" w:rsidDel="00000000" w:rsidP="00000000" w:rsidRDefault="00000000" w:rsidRPr="00000000" w14:paraId="000002A2">
      <w:pPr>
        <w:rPr>
          <w:color w:val="ff0000"/>
        </w:rPr>
      </w:pPr>
      <w:r w:rsidDel="00000000" w:rsidR="00000000" w:rsidRPr="00000000">
        <w:rPr>
          <w:color w:val="ff0000"/>
          <w:rtl w:val="0"/>
        </w:rPr>
        <w:t xml:space="preserve">Multi cluster: splitted the data of large.txt</w:t>
      </w:r>
    </w:p>
    <w:p w:rsidR="00000000" w:rsidDel="00000000" w:rsidP="00000000" w:rsidRDefault="00000000" w:rsidRPr="00000000" w14:paraId="000002A3">
      <w:pPr>
        <w:rPr>
          <w:color w:val="ff0000"/>
        </w:rPr>
      </w:pPr>
      <w:r w:rsidDel="00000000" w:rsidR="00000000" w:rsidRPr="00000000">
        <w:rPr>
          <w:color w:val="ff0000"/>
        </w:rPr>
        <w:drawing>
          <wp:inline distB="114300" distT="114300" distL="114300" distR="114300">
            <wp:extent cx="5943600" cy="1016000"/>
            <wp:effectExtent b="0" l="0" r="0" t="0"/>
            <wp:docPr id="28"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color w:val="ff0000"/>
        </w:rPr>
      </w:pPr>
      <w:r w:rsidDel="00000000" w:rsidR="00000000" w:rsidRPr="00000000">
        <w:rPr>
          <w:color w:val="ff0000"/>
          <w:rtl w:val="0"/>
        </w:rPr>
        <w:t xml:space="preserve">Then uploaded the data to each cluster</w:t>
      </w:r>
    </w:p>
    <w:p w:rsidR="00000000" w:rsidDel="00000000" w:rsidP="00000000" w:rsidRDefault="00000000" w:rsidRPr="00000000" w14:paraId="000002A5">
      <w:pPr>
        <w:rPr>
          <w:color w:val="ff0000"/>
        </w:rPr>
      </w:pPr>
      <w:r w:rsidDel="00000000" w:rsidR="00000000" w:rsidRPr="00000000">
        <w:rPr>
          <w:color w:val="ff0000"/>
        </w:rPr>
        <w:drawing>
          <wp:inline distB="114300" distT="114300" distL="114300" distR="114300">
            <wp:extent cx="5943600" cy="1117600"/>
            <wp:effectExtent b="0" l="0" r="0" t="0"/>
            <wp:docPr id="10"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color w:val="ff0000"/>
        </w:rPr>
      </w:pPr>
      <w:r w:rsidDel="00000000" w:rsidR="00000000" w:rsidRPr="00000000">
        <w:rPr>
          <w:color w:val="ff0000"/>
        </w:rPr>
        <w:drawing>
          <wp:inline distB="114300" distT="114300" distL="114300" distR="114300">
            <wp:extent cx="5943600" cy="774700"/>
            <wp:effectExtent b="0" l="0" r="0" t="0"/>
            <wp:docPr id="4" name="image3.png"/>
            <a:graphic>
              <a:graphicData uri="http://schemas.openxmlformats.org/drawingml/2006/picture">
                <pic:pic>
                  <pic:nvPicPr>
                    <pic:cNvPr id="0" name="image3.png"/>
                    <pic:cNvPicPr preferRelativeResize="0"/>
                  </pic:nvPicPr>
                  <pic:blipFill>
                    <a:blip r:embed="rId98"/>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color w:val="ff0000"/>
        </w:rPr>
      </w:pPr>
      <w:r w:rsidDel="00000000" w:rsidR="00000000" w:rsidRPr="00000000">
        <w:rPr>
          <w:color w:val="ff0000"/>
          <w:rtl w:val="0"/>
        </w:rPr>
        <w:t xml:space="preserve">Now we run wordcount on parallel on each namenode cluster</w:t>
      </w:r>
    </w:p>
    <w:p w:rsidR="00000000" w:rsidDel="00000000" w:rsidP="00000000" w:rsidRDefault="00000000" w:rsidRPr="00000000" w14:paraId="000002A8">
      <w:pPr>
        <w:rPr>
          <w:color w:val="ff0000"/>
        </w:rPr>
      </w:pPr>
      <w:r w:rsidDel="00000000" w:rsidR="00000000" w:rsidRPr="00000000">
        <w:rPr>
          <w:color w:val="ff0000"/>
        </w:rPr>
        <w:drawing>
          <wp:inline distB="114300" distT="114300" distL="114300" distR="114300">
            <wp:extent cx="5943600" cy="2070100"/>
            <wp:effectExtent b="0" l="0" r="0" t="0"/>
            <wp:docPr id="90" name="image83.png"/>
            <a:graphic>
              <a:graphicData uri="http://schemas.openxmlformats.org/drawingml/2006/picture">
                <pic:pic>
                  <pic:nvPicPr>
                    <pic:cNvPr id="0" name="image83.png"/>
                    <pic:cNvPicPr preferRelativeResize="0"/>
                  </pic:nvPicPr>
                  <pic:blipFill>
                    <a:blip r:embed="rId9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color w:val="ff0000"/>
        </w:rPr>
      </w:pPr>
      <w:r w:rsidDel="00000000" w:rsidR="00000000" w:rsidRPr="00000000">
        <w:rPr>
          <w:color w:val="ff0000"/>
          <w:rtl w:val="0"/>
        </w:rPr>
        <w:t xml:space="preserve">Now we will copy the cluster 4 output to cluster 3 using distcp</w:t>
      </w:r>
    </w:p>
    <w:p w:rsidR="00000000" w:rsidDel="00000000" w:rsidP="00000000" w:rsidRDefault="00000000" w:rsidRPr="00000000" w14:paraId="000002AA">
      <w:pPr>
        <w:rPr>
          <w:color w:val="ff0000"/>
        </w:rPr>
      </w:pPr>
      <w:r w:rsidDel="00000000" w:rsidR="00000000" w:rsidRPr="00000000">
        <w:rPr>
          <w:color w:val="ff0000"/>
        </w:rPr>
        <w:drawing>
          <wp:inline distB="114300" distT="114300" distL="114300" distR="114300">
            <wp:extent cx="5943600" cy="2222500"/>
            <wp:effectExtent b="0" l="0" r="0" t="0"/>
            <wp:docPr id="71" name="image68.png"/>
            <a:graphic>
              <a:graphicData uri="http://schemas.openxmlformats.org/drawingml/2006/picture">
                <pic:pic>
                  <pic:nvPicPr>
                    <pic:cNvPr id="0" name="image68.png"/>
                    <pic:cNvPicPr preferRelativeResize="0"/>
                  </pic:nvPicPr>
                  <pic:blipFill>
                    <a:blip r:embed="rId10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color w:val="ff0000"/>
        </w:rPr>
      </w:pPr>
      <w:r w:rsidDel="00000000" w:rsidR="00000000" w:rsidRPr="00000000">
        <w:rPr>
          <w:color w:val="ff0000"/>
        </w:rPr>
        <w:drawing>
          <wp:inline distB="114300" distT="114300" distL="114300" distR="114300">
            <wp:extent cx="4391025" cy="1771650"/>
            <wp:effectExtent b="0" l="0" r="0" t="0"/>
            <wp:docPr id="11" name="image25.png"/>
            <a:graphic>
              <a:graphicData uri="http://schemas.openxmlformats.org/drawingml/2006/picture">
                <pic:pic>
                  <pic:nvPicPr>
                    <pic:cNvPr id="0" name="image25.png"/>
                    <pic:cNvPicPr preferRelativeResize="0"/>
                  </pic:nvPicPr>
                  <pic:blipFill>
                    <a:blip r:embed="rId101"/>
                    <a:srcRect b="0" l="0" r="0" t="0"/>
                    <a:stretch>
                      <a:fillRect/>
                    </a:stretch>
                  </pic:blipFill>
                  <pic:spPr>
                    <a:xfrm>
                      <a:off x="0" y="0"/>
                      <a:ext cx="43910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color w:val="ff0000"/>
        </w:rPr>
      </w:pPr>
      <w:r w:rsidDel="00000000" w:rsidR="00000000" w:rsidRPr="00000000">
        <w:rPr>
          <w:rtl w:val="0"/>
        </w:rPr>
      </w:r>
    </w:p>
    <w:p w:rsidR="00000000" w:rsidDel="00000000" w:rsidP="00000000" w:rsidRDefault="00000000" w:rsidRPr="00000000" w14:paraId="000002AD">
      <w:pPr>
        <w:rPr>
          <w:color w:val="ff0000"/>
        </w:rPr>
      </w:pPr>
      <w:r w:rsidDel="00000000" w:rsidR="00000000" w:rsidRPr="00000000">
        <w:rPr>
          <w:rtl w:val="0"/>
        </w:rPr>
      </w:r>
    </w:p>
    <w:p w:rsidR="00000000" w:rsidDel="00000000" w:rsidP="00000000" w:rsidRDefault="00000000" w:rsidRPr="00000000" w14:paraId="000002AE">
      <w:pPr>
        <w:rPr>
          <w:color w:val="ff0000"/>
        </w:rPr>
      </w:pPr>
      <w:r w:rsidDel="00000000" w:rsidR="00000000" w:rsidRPr="00000000">
        <w:rPr>
          <w:rtl w:val="0"/>
        </w:rPr>
      </w:r>
    </w:p>
    <w:p w:rsidR="00000000" w:rsidDel="00000000" w:rsidP="00000000" w:rsidRDefault="00000000" w:rsidRPr="00000000" w14:paraId="000002AF">
      <w:pPr>
        <w:rPr>
          <w:color w:val="ff0000"/>
        </w:rPr>
      </w:pPr>
      <w:r w:rsidDel="00000000" w:rsidR="00000000" w:rsidRPr="00000000">
        <w:rPr>
          <w:rtl w:val="0"/>
        </w:rPr>
      </w:r>
    </w:p>
    <w:p w:rsidR="00000000" w:rsidDel="00000000" w:rsidP="00000000" w:rsidRDefault="00000000" w:rsidRPr="00000000" w14:paraId="000002B0">
      <w:pPr>
        <w:rPr>
          <w:color w:val="ff0000"/>
        </w:rPr>
      </w:pPr>
      <w:r w:rsidDel="00000000" w:rsidR="00000000" w:rsidRPr="00000000">
        <w:rPr>
          <w:color w:val="ff0000"/>
          <w:rtl w:val="0"/>
        </w:rPr>
        <w:t xml:space="preserve">Now we merge the two outputs together</w:t>
      </w:r>
    </w:p>
    <w:p w:rsidR="00000000" w:rsidDel="00000000" w:rsidP="00000000" w:rsidRDefault="00000000" w:rsidRPr="00000000" w14:paraId="000002B1">
      <w:pPr>
        <w:rPr>
          <w:color w:val="ff0000"/>
        </w:rPr>
      </w:pPr>
      <w:r w:rsidDel="00000000" w:rsidR="00000000" w:rsidRPr="00000000">
        <w:rPr>
          <w:color w:val="ff0000"/>
        </w:rPr>
        <w:drawing>
          <wp:inline distB="114300" distT="114300" distL="114300" distR="114300">
            <wp:extent cx="5943600" cy="2095500"/>
            <wp:effectExtent b="0" l="0" r="0" t="0"/>
            <wp:docPr id="22" name="image21.png"/>
            <a:graphic>
              <a:graphicData uri="http://schemas.openxmlformats.org/drawingml/2006/picture">
                <pic:pic>
                  <pic:nvPicPr>
                    <pic:cNvPr id="0" name="image21.png"/>
                    <pic:cNvPicPr preferRelativeResize="0"/>
                  </pic:nvPicPr>
                  <pic:blipFill>
                    <a:blip r:embed="rId10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color w:val="ff0000"/>
        </w:rPr>
      </w:pPr>
      <w:r w:rsidDel="00000000" w:rsidR="00000000" w:rsidRPr="00000000">
        <w:rPr>
          <w:color w:val="ff0000"/>
          <w:rtl w:val="0"/>
        </w:rPr>
        <w:t xml:space="preserve">Now we verify that one output file has been made</w:t>
      </w:r>
    </w:p>
    <w:p w:rsidR="00000000" w:rsidDel="00000000" w:rsidP="00000000" w:rsidRDefault="00000000" w:rsidRPr="00000000" w14:paraId="000002B3">
      <w:pPr>
        <w:rPr>
          <w:color w:val="ff0000"/>
        </w:rPr>
      </w:pPr>
      <w:r w:rsidDel="00000000" w:rsidR="00000000" w:rsidRPr="00000000">
        <w:rPr>
          <w:color w:val="ff0000"/>
        </w:rPr>
        <w:drawing>
          <wp:inline distB="114300" distT="114300" distL="114300" distR="114300">
            <wp:extent cx="5943600" cy="3365500"/>
            <wp:effectExtent b="0" l="0" r="0" t="0"/>
            <wp:docPr id="50" name="image46.png"/>
            <a:graphic>
              <a:graphicData uri="http://schemas.openxmlformats.org/drawingml/2006/picture">
                <pic:pic>
                  <pic:nvPicPr>
                    <pic:cNvPr id="0" name="image46.png"/>
                    <pic:cNvPicPr preferRelativeResize="0"/>
                  </pic:nvPicPr>
                  <pic:blipFill>
                    <a:blip r:embed="rId10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color w:val="ff0000"/>
        </w:rPr>
      </w:pPr>
      <w:r w:rsidDel="00000000" w:rsidR="00000000" w:rsidRPr="00000000">
        <w:rPr>
          <w:color w:val="ff0000"/>
          <w:rtl w:val="0"/>
        </w:rPr>
        <w:t xml:space="preserve">Done.</w:t>
      </w:r>
    </w:p>
    <w:p w:rsidR="00000000" w:rsidDel="00000000" w:rsidP="00000000" w:rsidRDefault="00000000" w:rsidRPr="00000000" w14:paraId="000002B5">
      <w:pPr>
        <w:rPr>
          <w:color w:val="ff0000"/>
        </w:rPr>
      </w:pPr>
      <w:r w:rsidDel="00000000" w:rsidR="00000000" w:rsidRPr="00000000">
        <w:rPr>
          <w:rtl w:val="0"/>
        </w:rPr>
      </w:r>
    </w:p>
    <w:p w:rsidR="00000000" w:rsidDel="00000000" w:rsidP="00000000" w:rsidRDefault="00000000" w:rsidRPr="00000000" w14:paraId="000002B6">
      <w:pPr>
        <w:rPr>
          <w:color w:val="ff0000"/>
        </w:rPr>
      </w:pPr>
      <w:r w:rsidDel="00000000" w:rsidR="00000000" w:rsidRPr="00000000">
        <w:rPr>
          <w:color w:val="ff0000"/>
          <w:rtl w:val="0"/>
        </w:rPr>
        <w:t xml:space="preserve">The total multi-cluster time is the time taken by the slower of the two parallel jobs plus the time to copy Cluster 4’s output to Cluster 3 (DistCp) and merge the results. This accounts for parallel execution and the overhead of combining outputs into a single final dataset.</w:t>
      </w:r>
    </w:p>
    <w:p w:rsidR="00000000" w:rsidDel="00000000" w:rsidP="00000000" w:rsidRDefault="00000000" w:rsidRPr="00000000" w14:paraId="000002B7">
      <w:pPr>
        <w:rPr>
          <w:rFonts w:ascii="Roboto Mono" w:cs="Roboto Mono" w:eastAsia="Roboto Mono" w:hAnsi="Roboto Mono"/>
          <w:color w:val="0b5394"/>
          <w:shd w:fill="cccccc" w:val="clear"/>
        </w:rPr>
      </w:pPr>
      <w:r w:rsidDel="00000000" w:rsidR="00000000" w:rsidRPr="00000000">
        <w:rPr>
          <w:rFonts w:ascii="Roboto Mono" w:cs="Roboto Mono" w:eastAsia="Roboto Mono" w:hAnsi="Roboto Mono"/>
          <w:color w:val="0b5394"/>
          <w:shd w:fill="cccccc" w:val="clear"/>
          <w:rtl w:val="0"/>
        </w:rPr>
        <w:t xml:space="preserve">Multi-Cluster-Time = max(T_cluster3_job, T_cluster4_job) + T_DistCp + T_merge</w:t>
      </w:r>
    </w:p>
    <w:p w:rsidR="00000000" w:rsidDel="00000000" w:rsidP="00000000" w:rsidRDefault="00000000" w:rsidRPr="00000000" w14:paraId="000002B8">
      <w:pPr>
        <w:rPr>
          <w:rFonts w:ascii="Roboto Mono" w:cs="Roboto Mono" w:eastAsia="Roboto Mono" w:hAnsi="Roboto Mono"/>
          <w:color w:val="0b5394"/>
          <w:shd w:fill="cccccc" w:val="clear"/>
        </w:rPr>
      </w:pPr>
      <w:r w:rsidDel="00000000" w:rsidR="00000000" w:rsidRPr="00000000">
        <w:rPr>
          <w:rFonts w:ascii="Roboto Mono" w:cs="Roboto Mono" w:eastAsia="Roboto Mono" w:hAnsi="Roboto Mono"/>
          <w:color w:val="0b5394"/>
          <w:shd w:fill="cccccc" w:val="clear"/>
          <w:rtl w:val="0"/>
        </w:rPr>
        <w:t xml:space="preserve">Multi-Cluster-Time = max(3.047, 3.076) + 3.050 + 2.676</w:t>
      </w:r>
    </w:p>
    <w:p w:rsidR="00000000" w:rsidDel="00000000" w:rsidP="00000000" w:rsidRDefault="00000000" w:rsidRPr="00000000" w14:paraId="000002B9">
      <w:pPr>
        <w:rPr>
          <w:rFonts w:ascii="Roboto Mono" w:cs="Roboto Mono" w:eastAsia="Roboto Mono" w:hAnsi="Roboto Mono"/>
          <w:color w:val="0b5394"/>
          <w:shd w:fill="cccccc" w:val="clear"/>
        </w:rPr>
      </w:pPr>
      <w:r w:rsidDel="00000000" w:rsidR="00000000" w:rsidRPr="00000000">
        <w:rPr>
          <w:rFonts w:ascii="Roboto Mono" w:cs="Roboto Mono" w:eastAsia="Roboto Mono" w:hAnsi="Roboto Mono"/>
          <w:color w:val="0b5394"/>
          <w:shd w:fill="cccccc" w:val="clear"/>
          <w:rtl w:val="0"/>
        </w:rPr>
        <w:t xml:space="preserve">Multi-Cluster-Time = 8.802</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color w:val="ff0000"/>
        </w:rPr>
      </w:pPr>
      <w:r w:rsidDel="00000000" w:rsidR="00000000" w:rsidRPr="00000000">
        <w:rPr>
          <w:rtl w:val="0"/>
        </w:rPr>
      </w:r>
    </w:p>
    <w:p w:rsidR="00000000" w:rsidDel="00000000" w:rsidP="00000000" w:rsidRDefault="00000000" w:rsidRPr="00000000" w14:paraId="000002BC">
      <w:pPr>
        <w:rPr/>
      </w:pPr>
      <w:r w:rsidDel="00000000" w:rsidR="00000000" w:rsidRPr="00000000">
        <w:rPr>
          <w:color w:val="ff0000"/>
          <w:rtl w:val="0"/>
        </w:rPr>
        <w:t xml:space="preserve">For this experiment, the single-cluster job completed in about 3 seconds, while the multi-cluster setup took longer (~8 seconds) even though each cluster processed only half the data. This is because the dataset was small (around 20,000 lines), so the Map tasks themselves were quick, but the multi-cluster workflow incurred overhead: 3 seconds for running the Map tasks, 3 seconds to copy the output from one cluster to the other using DistCp, and 2 seconds for merging the results. This demonstrates that for small datasets, the coordination and merge overhead in a multi-cluster setup can outweigh the benefits of parallelism. For larger files, the Map task time per cluster would decrease because the workload is split across multiple clusters, and the merge overhead becomes proportionally smaller relative to the total processing time. This allows the system to scale efficiently, making multi-cluster setups advantageous for handling big datasets.</w:t>
      </w:r>
      <w:r w:rsidDel="00000000" w:rsidR="00000000" w:rsidRPr="00000000">
        <w:br w:type="page"/>
      </w:r>
      <w:r w:rsidDel="00000000" w:rsidR="00000000" w:rsidRPr="00000000">
        <w:rPr>
          <w:rtl w:val="0"/>
        </w:rPr>
      </w:r>
    </w:p>
    <w:p w:rsidR="00000000" w:rsidDel="00000000" w:rsidP="00000000" w:rsidRDefault="00000000" w:rsidRPr="00000000" w14:paraId="000002BD">
      <w:pPr>
        <w:pStyle w:val="Heading2"/>
        <w:rPr/>
      </w:pPr>
      <w:r w:rsidDel="00000000" w:rsidR="00000000" w:rsidRPr="00000000">
        <w:rPr>
          <w:rtl w:val="0"/>
        </w:rPr>
        <w:t xml:space="preserve">Cleanup</w:t>
      </w:r>
    </w:p>
    <w:p w:rsidR="00000000" w:rsidDel="00000000" w:rsidP="00000000" w:rsidRDefault="00000000" w:rsidRPr="00000000" w14:paraId="000002BE">
      <w:pPr>
        <w:pStyle w:val="Heading4"/>
        <w:rPr/>
      </w:pPr>
      <w:bookmarkStart w:colFirst="0" w:colLast="0" w:name="_ehs32ncrshx7" w:id="12"/>
      <w:bookmarkEnd w:id="12"/>
      <w:r w:rsidDel="00000000" w:rsidR="00000000" w:rsidRPr="00000000">
        <w:rPr>
          <w:rtl w:val="0"/>
        </w:rPr>
        <w:t xml:space="preserve">Stop Both Clusters</w:t>
      </w:r>
    </w:p>
    <w:p w:rsidR="00000000" w:rsidDel="00000000" w:rsidP="00000000" w:rsidRDefault="00000000" w:rsidRPr="00000000" w14:paraId="000002BF">
      <w:pPr>
        <w:spacing w:before="240" w:lineRule="auto"/>
        <w:rPr>
          <w:color w:val="00b050"/>
        </w:rPr>
      </w:pPr>
      <w:r w:rsidDel="00000000" w:rsidR="00000000" w:rsidRPr="00000000">
        <w:rPr>
          <w:color w:val="00b050"/>
          <w:rtl w:val="0"/>
        </w:rPr>
        <w:t xml:space="preserve">cd ~/hadoop-multicluster-lab</w:t>
      </w:r>
    </w:p>
    <w:p w:rsidR="00000000" w:rsidDel="00000000" w:rsidP="00000000" w:rsidRDefault="00000000" w:rsidRPr="00000000" w14:paraId="000002C0">
      <w:pPr>
        <w:rPr>
          <w:color w:val="00b050"/>
        </w:rPr>
      </w:pPr>
      <w:r w:rsidDel="00000000" w:rsidR="00000000" w:rsidRPr="00000000">
        <w:rPr>
          <w:rtl w:val="0"/>
        </w:rPr>
      </w:r>
    </w:p>
    <w:p w:rsidR="00000000" w:rsidDel="00000000" w:rsidP="00000000" w:rsidRDefault="00000000" w:rsidRPr="00000000" w14:paraId="000002C1">
      <w:pPr>
        <w:rPr>
          <w:color w:val="00b050"/>
        </w:rPr>
      </w:pPr>
      <w:r w:rsidDel="00000000" w:rsidR="00000000" w:rsidRPr="00000000">
        <w:rPr>
          <w:color w:val="00b050"/>
          <w:rtl w:val="0"/>
        </w:rPr>
        <w:t xml:space="preserve"># Stop Cluster 1</w:t>
      </w:r>
    </w:p>
    <w:p w:rsidR="00000000" w:rsidDel="00000000" w:rsidP="00000000" w:rsidRDefault="00000000" w:rsidRPr="00000000" w14:paraId="000002C2">
      <w:pPr>
        <w:rPr>
          <w:color w:val="00b050"/>
        </w:rPr>
      </w:pPr>
      <w:r w:rsidDel="00000000" w:rsidR="00000000" w:rsidRPr="00000000">
        <w:rPr>
          <w:color w:val="00b050"/>
          <w:rtl w:val="0"/>
        </w:rPr>
        <w:t xml:space="preserve">docker compose -f docker-compose-cluster1.yml down</w:t>
      </w:r>
    </w:p>
    <w:p w:rsidR="00000000" w:rsidDel="00000000" w:rsidP="00000000" w:rsidRDefault="00000000" w:rsidRPr="00000000" w14:paraId="000002C3">
      <w:pPr>
        <w:rPr>
          <w:color w:val="00b050"/>
        </w:rPr>
      </w:pPr>
      <w:r w:rsidDel="00000000" w:rsidR="00000000" w:rsidRPr="00000000">
        <w:rPr>
          <w:rtl w:val="0"/>
        </w:rPr>
      </w:r>
    </w:p>
    <w:p w:rsidR="00000000" w:rsidDel="00000000" w:rsidP="00000000" w:rsidRDefault="00000000" w:rsidRPr="00000000" w14:paraId="000002C4">
      <w:pPr>
        <w:rPr>
          <w:color w:val="00b050"/>
        </w:rPr>
      </w:pPr>
      <w:r w:rsidDel="00000000" w:rsidR="00000000" w:rsidRPr="00000000">
        <w:rPr>
          <w:color w:val="00b050"/>
          <w:rtl w:val="0"/>
        </w:rPr>
        <w:t xml:space="preserve"># Stop Cluster 2</w:t>
      </w:r>
    </w:p>
    <w:p w:rsidR="00000000" w:rsidDel="00000000" w:rsidP="00000000" w:rsidRDefault="00000000" w:rsidRPr="00000000" w14:paraId="000002C5">
      <w:pPr>
        <w:rPr>
          <w:color w:val="00b050"/>
        </w:rPr>
      </w:pPr>
      <w:r w:rsidDel="00000000" w:rsidR="00000000" w:rsidRPr="00000000">
        <w:rPr>
          <w:color w:val="00b050"/>
          <w:rtl w:val="0"/>
        </w:rPr>
        <w:t xml:space="preserve">docker compose -f docker-compose-cluster2.yml down</w:t>
      </w:r>
    </w:p>
    <w:p w:rsidR="00000000" w:rsidDel="00000000" w:rsidP="00000000" w:rsidRDefault="00000000" w:rsidRPr="00000000" w14:paraId="000002C6">
      <w:pPr>
        <w:rPr>
          <w:color w:val="00b050"/>
        </w:rPr>
      </w:pPr>
      <w:r w:rsidDel="00000000" w:rsidR="00000000" w:rsidRPr="00000000">
        <w:rPr>
          <w:rtl w:val="0"/>
        </w:rPr>
      </w:r>
    </w:p>
    <w:p w:rsidR="00000000" w:rsidDel="00000000" w:rsidP="00000000" w:rsidRDefault="00000000" w:rsidRPr="00000000" w14:paraId="000002C7">
      <w:pPr>
        <w:rPr>
          <w:color w:val="00b050"/>
        </w:rPr>
      </w:pPr>
      <w:r w:rsidDel="00000000" w:rsidR="00000000" w:rsidRPr="00000000">
        <w:rPr>
          <w:color w:val="00b050"/>
          <w:rtl w:val="0"/>
        </w:rPr>
        <w:t xml:space="preserve"># Remove shared network</w:t>
      </w:r>
    </w:p>
    <w:p w:rsidR="00000000" w:rsidDel="00000000" w:rsidP="00000000" w:rsidRDefault="00000000" w:rsidRPr="00000000" w14:paraId="000002C8">
      <w:pPr>
        <w:spacing w:after="240" w:lineRule="auto"/>
        <w:rPr/>
      </w:pPr>
      <w:r w:rsidDel="00000000" w:rsidR="00000000" w:rsidRPr="00000000">
        <w:rPr>
          <w:color w:val="00b050"/>
          <w:rtl w:val="0"/>
        </w:rPr>
        <w:t xml:space="preserve">docker network rm shared-net</w:t>
      </w:r>
      <w:r w:rsidDel="00000000" w:rsidR="00000000" w:rsidRPr="00000000">
        <w:rPr>
          <w:rtl w:val="0"/>
        </w:rPr>
      </w:r>
    </w:p>
    <w:p w:rsidR="00000000" w:rsidDel="00000000" w:rsidP="00000000" w:rsidRDefault="00000000" w:rsidRPr="00000000" w14:paraId="000002C9">
      <w:pPr>
        <w:spacing w:after="240" w:lineRule="auto"/>
        <w:rPr>
          <w:b w:val="1"/>
          <w:bCs w:val="1"/>
        </w:rPr>
      </w:pPr>
      <w:r w:rsidDel="00000000" w:rsidR="00000000" w:rsidRPr="00000000">
        <w:rPr>
          <w:b w:val="1"/>
          <w:bCs w:val="1"/>
          <w:highlight w:val="green"/>
          <w:rtl w:val="0"/>
        </w:rPr>
        <w:t xml:space="preserve">Show proof</w:t>
      </w:r>
      <w:r w:rsidDel="00000000" w:rsidR="00000000" w:rsidRPr="00000000">
        <w:rPr>
          <w:rtl w:val="0"/>
        </w:rPr>
      </w:r>
    </w:p>
    <w:p w:rsidR="00000000" w:rsidDel="00000000" w:rsidP="00000000" w:rsidRDefault="00000000" w:rsidRPr="00000000" w14:paraId="000002CA">
      <w:pPr>
        <w:spacing w:after="240" w:lineRule="auto"/>
        <w:rPr>
          <w:b w:val="1"/>
          <w:bCs w:val="1"/>
        </w:rPr>
      </w:pPr>
      <w:r w:rsidDel="00000000" w:rsidR="00000000" w:rsidRPr="00000000">
        <w:rPr>
          <w:b w:val="1"/>
          <w:bCs w:val="1"/>
        </w:rPr>
        <w:drawing>
          <wp:inline distB="114300" distT="114300" distL="114300" distR="114300">
            <wp:extent cx="5943600" cy="4635500"/>
            <wp:effectExtent b="0" l="0" r="0" t="0"/>
            <wp:docPr id="45" name="image44.png"/>
            <a:graphic>
              <a:graphicData uri="http://schemas.openxmlformats.org/drawingml/2006/picture">
                <pic:pic>
                  <pic:nvPicPr>
                    <pic:cNvPr id="0" name="image44.png"/>
                    <pic:cNvPicPr preferRelativeResize="0"/>
                  </pic:nvPicPr>
                  <pic:blipFill>
                    <a:blip r:embed="rId104"/>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40" w:befor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gif"/><Relationship Id="rId42" Type="http://schemas.openxmlformats.org/officeDocument/2006/relationships/image" Target="media/image53.gif"/><Relationship Id="rId41" Type="http://schemas.openxmlformats.org/officeDocument/2006/relationships/image" Target="media/image50.gif"/><Relationship Id="rId44" Type="http://schemas.openxmlformats.org/officeDocument/2006/relationships/image" Target="media/image11.png"/><Relationship Id="rId43" Type="http://schemas.openxmlformats.org/officeDocument/2006/relationships/image" Target="media/image70.png"/><Relationship Id="rId46" Type="http://schemas.openxmlformats.org/officeDocument/2006/relationships/image" Target="media/image1.png"/><Relationship Id="rId45" Type="http://schemas.openxmlformats.org/officeDocument/2006/relationships/image" Target="media/image54.png"/><Relationship Id="rId104" Type="http://schemas.openxmlformats.org/officeDocument/2006/relationships/image" Target="media/image44.png"/><Relationship Id="rId48" Type="http://schemas.openxmlformats.org/officeDocument/2006/relationships/image" Target="media/image41.png"/><Relationship Id="rId47" Type="http://schemas.openxmlformats.org/officeDocument/2006/relationships/image" Target="media/image4.png"/><Relationship Id="rId49" Type="http://schemas.openxmlformats.org/officeDocument/2006/relationships/image" Target="media/image47.png"/><Relationship Id="rId103" Type="http://schemas.openxmlformats.org/officeDocument/2006/relationships/image" Target="media/image46.png"/><Relationship Id="rId102" Type="http://schemas.openxmlformats.org/officeDocument/2006/relationships/image" Target="media/image21.png"/><Relationship Id="rId101" Type="http://schemas.openxmlformats.org/officeDocument/2006/relationships/image" Target="media/image25.png"/><Relationship Id="rId100" Type="http://schemas.openxmlformats.org/officeDocument/2006/relationships/image" Target="media/image68.png"/><Relationship Id="rId31" Type="http://schemas.openxmlformats.org/officeDocument/2006/relationships/image" Target="media/image27.png"/><Relationship Id="rId30" Type="http://schemas.openxmlformats.org/officeDocument/2006/relationships/image" Target="media/image65.png"/><Relationship Id="rId33" Type="http://schemas.openxmlformats.org/officeDocument/2006/relationships/image" Target="media/image52.png"/><Relationship Id="rId32" Type="http://schemas.openxmlformats.org/officeDocument/2006/relationships/image" Target="media/image79.png"/><Relationship Id="rId35" Type="http://schemas.openxmlformats.org/officeDocument/2006/relationships/image" Target="media/image31.png"/><Relationship Id="rId34" Type="http://schemas.openxmlformats.org/officeDocument/2006/relationships/image" Target="media/image7.png"/><Relationship Id="rId37" Type="http://schemas.openxmlformats.org/officeDocument/2006/relationships/image" Target="media/image32.png"/><Relationship Id="rId36" Type="http://schemas.openxmlformats.org/officeDocument/2006/relationships/image" Target="media/image67.png"/><Relationship Id="rId39" Type="http://schemas.openxmlformats.org/officeDocument/2006/relationships/image" Target="media/image63.gif"/><Relationship Id="rId38" Type="http://schemas.openxmlformats.org/officeDocument/2006/relationships/image" Target="media/image64.gif"/><Relationship Id="rId20" Type="http://schemas.openxmlformats.org/officeDocument/2006/relationships/image" Target="media/image78.png"/><Relationship Id="rId22" Type="http://schemas.openxmlformats.org/officeDocument/2006/relationships/image" Target="media/image91.png"/><Relationship Id="rId21" Type="http://schemas.openxmlformats.org/officeDocument/2006/relationships/image" Target="media/image85.png"/><Relationship Id="rId24" Type="http://schemas.openxmlformats.org/officeDocument/2006/relationships/image" Target="media/image93.png"/><Relationship Id="rId23" Type="http://schemas.openxmlformats.org/officeDocument/2006/relationships/image" Target="media/image87.png"/><Relationship Id="rId26" Type="http://schemas.openxmlformats.org/officeDocument/2006/relationships/image" Target="media/image42.png"/><Relationship Id="rId25" Type="http://schemas.openxmlformats.org/officeDocument/2006/relationships/image" Target="media/image84.png"/><Relationship Id="rId28" Type="http://schemas.openxmlformats.org/officeDocument/2006/relationships/image" Target="media/image69.png"/><Relationship Id="rId27" Type="http://schemas.openxmlformats.org/officeDocument/2006/relationships/image" Target="media/image13.png"/><Relationship Id="rId29" Type="http://schemas.openxmlformats.org/officeDocument/2006/relationships/image" Target="media/image19.png"/><Relationship Id="rId95" Type="http://schemas.openxmlformats.org/officeDocument/2006/relationships/image" Target="media/image12.png"/><Relationship Id="rId94" Type="http://schemas.openxmlformats.org/officeDocument/2006/relationships/image" Target="media/image8.png"/><Relationship Id="rId97" Type="http://schemas.openxmlformats.org/officeDocument/2006/relationships/image" Target="media/image10.png"/><Relationship Id="rId96" Type="http://schemas.openxmlformats.org/officeDocument/2006/relationships/image" Target="media/image51.png"/><Relationship Id="rId11" Type="http://schemas.openxmlformats.org/officeDocument/2006/relationships/image" Target="media/image75.png"/><Relationship Id="rId99" Type="http://schemas.openxmlformats.org/officeDocument/2006/relationships/image" Target="media/image83.png"/><Relationship Id="rId10" Type="http://schemas.openxmlformats.org/officeDocument/2006/relationships/image" Target="media/image81.png"/><Relationship Id="rId98" Type="http://schemas.openxmlformats.org/officeDocument/2006/relationships/image" Target="media/image3.png"/><Relationship Id="rId13" Type="http://schemas.openxmlformats.org/officeDocument/2006/relationships/hyperlink" Target="http://localhost:8088" TargetMode="External"/><Relationship Id="rId12" Type="http://schemas.openxmlformats.org/officeDocument/2006/relationships/hyperlink" Target="http://localhost:9870" TargetMode="External"/><Relationship Id="rId91" Type="http://schemas.openxmlformats.org/officeDocument/2006/relationships/image" Target="media/image30.png"/><Relationship Id="rId90" Type="http://schemas.openxmlformats.org/officeDocument/2006/relationships/image" Target="media/image56.png"/><Relationship Id="rId93" Type="http://schemas.openxmlformats.org/officeDocument/2006/relationships/image" Target="media/image74.png"/><Relationship Id="rId92" Type="http://schemas.openxmlformats.org/officeDocument/2006/relationships/image" Target="media/image39.png"/><Relationship Id="rId15" Type="http://schemas.openxmlformats.org/officeDocument/2006/relationships/hyperlink" Target="http://localhost:9970" TargetMode="External"/><Relationship Id="rId14" Type="http://schemas.openxmlformats.org/officeDocument/2006/relationships/hyperlink" Target="http://localhost:9864" TargetMode="External"/><Relationship Id="rId17" Type="http://schemas.openxmlformats.org/officeDocument/2006/relationships/hyperlink" Target="http://localhost:9964" TargetMode="External"/><Relationship Id="rId16" Type="http://schemas.openxmlformats.org/officeDocument/2006/relationships/hyperlink" Target="http://localhost:9088" TargetMode="External"/><Relationship Id="rId19" Type="http://schemas.openxmlformats.org/officeDocument/2006/relationships/image" Target="media/image22.png"/><Relationship Id="rId18" Type="http://schemas.openxmlformats.org/officeDocument/2006/relationships/image" Target="media/image92.png"/><Relationship Id="rId84" Type="http://schemas.openxmlformats.org/officeDocument/2006/relationships/image" Target="media/image82.png"/><Relationship Id="rId83" Type="http://schemas.openxmlformats.org/officeDocument/2006/relationships/image" Target="media/image23.png"/><Relationship Id="rId86" Type="http://schemas.openxmlformats.org/officeDocument/2006/relationships/image" Target="media/image89.png"/><Relationship Id="rId85" Type="http://schemas.openxmlformats.org/officeDocument/2006/relationships/image" Target="media/image61.png"/><Relationship Id="rId88" Type="http://schemas.openxmlformats.org/officeDocument/2006/relationships/image" Target="media/image36.png"/><Relationship Id="rId87" Type="http://schemas.openxmlformats.org/officeDocument/2006/relationships/image" Target="media/image40.png"/><Relationship Id="rId89" Type="http://schemas.openxmlformats.org/officeDocument/2006/relationships/image" Target="media/image55.png"/><Relationship Id="rId80" Type="http://schemas.openxmlformats.org/officeDocument/2006/relationships/image" Target="media/image49.png"/><Relationship Id="rId82" Type="http://schemas.openxmlformats.org/officeDocument/2006/relationships/image" Target="media/image86.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5" Type="http://schemas.openxmlformats.org/officeDocument/2006/relationships/styles" Target="styles.xml"/><Relationship Id="rId6" Type="http://schemas.openxmlformats.org/officeDocument/2006/relationships/image" Target="media/image72.png"/><Relationship Id="rId7" Type="http://schemas.openxmlformats.org/officeDocument/2006/relationships/image" Target="media/image76.png"/><Relationship Id="rId8" Type="http://schemas.openxmlformats.org/officeDocument/2006/relationships/image" Target="media/image88.png"/><Relationship Id="rId73" Type="http://schemas.openxmlformats.org/officeDocument/2006/relationships/image" Target="media/image37.png"/><Relationship Id="rId72" Type="http://schemas.openxmlformats.org/officeDocument/2006/relationships/image" Target="media/image58.png"/><Relationship Id="rId75" Type="http://schemas.openxmlformats.org/officeDocument/2006/relationships/image" Target="media/image9.png"/><Relationship Id="rId74" Type="http://schemas.openxmlformats.org/officeDocument/2006/relationships/image" Target="media/image5.png"/><Relationship Id="rId77" Type="http://schemas.openxmlformats.org/officeDocument/2006/relationships/image" Target="media/image35.png"/><Relationship Id="rId76" Type="http://schemas.openxmlformats.org/officeDocument/2006/relationships/image" Target="media/image20.png"/><Relationship Id="rId79" Type="http://schemas.openxmlformats.org/officeDocument/2006/relationships/image" Target="media/image62.png"/><Relationship Id="rId78" Type="http://schemas.openxmlformats.org/officeDocument/2006/relationships/image" Target="media/image15.png"/><Relationship Id="rId71" Type="http://schemas.openxmlformats.org/officeDocument/2006/relationships/image" Target="media/image59.png"/><Relationship Id="rId70" Type="http://schemas.openxmlformats.org/officeDocument/2006/relationships/image" Target="media/image6.png"/><Relationship Id="rId62" Type="http://schemas.openxmlformats.org/officeDocument/2006/relationships/image" Target="media/image17.png"/><Relationship Id="rId61" Type="http://schemas.openxmlformats.org/officeDocument/2006/relationships/image" Target="media/image57.png"/><Relationship Id="rId64" Type="http://schemas.openxmlformats.org/officeDocument/2006/relationships/image" Target="media/image16.png"/><Relationship Id="rId63" Type="http://schemas.openxmlformats.org/officeDocument/2006/relationships/image" Target="media/image18.png"/><Relationship Id="rId66" Type="http://schemas.openxmlformats.org/officeDocument/2006/relationships/image" Target="media/image33.png"/><Relationship Id="rId65" Type="http://schemas.openxmlformats.org/officeDocument/2006/relationships/image" Target="media/image48.png"/><Relationship Id="rId68" Type="http://schemas.openxmlformats.org/officeDocument/2006/relationships/image" Target="media/image28.png"/><Relationship Id="rId67" Type="http://schemas.openxmlformats.org/officeDocument/2006/relationships/image" Target="media/image45.png"/><Relationship Id="rId60" Type="http://schemas.openxmlformats.org/officeDocument/2006/relationships/image" Target="media/image38.png"/><Relationship Id="rId69" Type="http://schemas.openxmlformats.org/officeDocument/2006/relationships/image" Target="media/image26.png"/><Relationship Id="rId51" Type="http://schemas.openxmlformats.org/officeDocument/2006/relationships/image" Target="media/image34.png"/><Relationship Id="rId50" Type="http://schemas.openxmlformats.org/officeDocument/2006/relationships/image" Target="media/image71.png"/><Relationship Id="rId53" Type="http://schemas.openxmlformats.org/officeDocument/2006/relationships/image" Target="media/image77.png"/><Relationship Id="rId52" Type="http://schemas.openxmlformats.org/officeDocument/2006/relationships/image" Target="media/image66.png"/><Relationship Id="rId55" Type="http://schemas.openxmlformats.org/officeDocument/2006/relationships/image" Target="media/image29.png"/><Relationship Id="rId54" Type="http://schemas.openxmlformats.org/officeDocument/2006/relationships/image" Target="media/image43.png"/><Relationship Id="rId57" Type="http://schemas.openxmlformats.org/officeDocument/2006/relationships/image" Target="media/image80.png"/><Relationship Id="rId56" Type="http://schemas.openxmlformats.org/officeDocument/2006/relationships/image" Target="media/image24.png"/><Relationship Id="rId59" Type="http://schemas.openxmlformats.org/officeDocument/2006/relationships/image" Target="media/image60.png"/><Relationship Id="rId58" Type="http://schemas.openxmlformats.org/officeDocument/2006/relationships/image" Target="media/image9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